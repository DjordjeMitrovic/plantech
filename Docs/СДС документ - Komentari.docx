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643435" w:displacedByCustomXml="next"/>
    <w:bookmarkEnd w:id="0" w:displacedByCustomXml="next"/>
    <w:bookmarkStart w:id="1" w:name="_Toc480662601" w:displacedByCustomXml="next"/>
    <w:bookmarkStart w:id="2" w:name="_Toc480709708" w:displacedByCustomXml="next"/>
    <w:bookmarkStart w:id="3" w:name="_Toc480710300" w:displacedByCustomXml="next"/>
    <w:bookmarkStart w:id="4" w:name="_Toc484365375" w:displacedByCustomXml="next"/>
    <w:sdt>
      <w:sdtPr>
        <w:rPr>
          <w:rFonts w:ascii="Calibri" w:eastAsiaTheme="minorEastAsia" w:hAnsi="Calibri" w:cstheme="minorBidi"/>
          <w:color w:val="auto"/>
          <w:sz w:val="24"/>
          <w:szCs w:val="22"/>
        </w:rPr>
        <w:id w:val="-1410150343"/>
        <w:docPartObj>
          <w:docPartGallery w:val="Cover Pages"/>
          <w:docPartUnique/>
        </w:docPartObj>
      </w:sdtPr>
      <w:sdtContent>
        <w:p w14:paraId="637D41F0" w14:textId="77777777" w:rsidR="00CE3EBE" w:rsidRPr="00B82924" w:rsidRDefault="00CE3EBE" w:rsidP="004B4652">
          <w:pPr>
            <w:pStyle w:val="Heading3"/>
          </w:pPr>
          <w:r w:rsidRPr="00B82924">
            <w:rPr>
              <w:noProof/>
              <w:lang w:eastAsia="en-US"/>
            </w:rPr>
            <w:drawing>
              <wp:anchor distT="0" distB="0" distL="114300" distR="114300" simplePos="0" relativeHeight="251665408" behindDoc="1" locked="0" layoutInCell="1" allowOverlap="1" wp14:anchorId="0C4B9C56" wp14:editId="4BB949C3">
                <wp:simplePos x="0" y="0"/>
                <wp:positionH relativeFrom="column">
                  <wp:posOffset>5381625</wp:posOffset>
                </wp:positionH>
                <wp:positionV relativeFrom="paragraph">
                  <wp:posOffset>-386715</wp:posOffset>
                </wp:positionV>
                <wp:extent cx="1128156" cy="10210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i.png"/>
                        <pic:cNvPicPr/>
                      </pic:nvPicPr>
                      <pic:blipFill>
                        <a:blip r:embed="rId9">
                          <a:extLst>
                            <a:ext uri="{28A0092B-C50C-407E-A947-70E740481C1C}">
                              <a14:useLocalDpi xmlns:a14="http://schemas.microsoft.com/office/drawing/2010/main" val="0"/>
                            </a:ext>
                          </a:extLst>
                        </a:blip>
                        <a:stretch>
                          <a:fillRect/>
                        </a:stretch>
                      </pic:blipFill>
                      <pic:spPr>
                        <a:xfrm>
                          <a:off x="0" y="0"/>
                          <a:ext cx="1128156" cy="1021080"/>
                        </a:xfrm>
                        <a:prstGeom prst="rect">
                          <a:avLst/>
                        </a:prstGeom>
                      </pic:spPr>
                    </pic:pic>
                  </a:graphicData>
                </a:graphic>
                <wp14:sizeRelH relativeFrom="page">
                  <wp14:pctWidth>0</wp14:pctWidth>
                </wp14:sizeRelH>
                <wp14:sizeRelV relativeFrom="page">
                  <wp14:pctHeight>0</wp14:pctHeight>
                </wp14:sizeRelV>
              </wp:anchor>
            </w:drawing>
          </w:r>
          <w:r w:rsidR="008F7360" w:rsidRPr="00B82924">
            <w:rPr>
              <w:noProof/>
              <w:lang w:eastAsia="en-US"/>
            </w:rPr>
            <mc:AlternateContent>
              <mc:Choice Requires="wps">
                <w:drawing>
                  <wp:anchor distT="0" distB="0" distL="114300" distR="114300" simplePos="0" relativeHeight="251662336" behindDoc="0" locked="1" layoutInCell="1" allowOverlap="1" wp14:anchorId="1E4F925D" wp14:editId="6DAEA910">
                    <wp:simplePos x="0" y="0"/>
                    <wp:positionH relativeFrom="margin">
                      <wp:posOffset>1152525</wp:posOffset>
                    </wp:positionH>
                    <wp:positionV relativeFrom="margin">
                      <wp:posOffset>-247650</wp:posOffset>
                    </wp:positionV>
                    <wp:extent cx="44608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44608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B90382" w14:textId="77777777" w:rsidR="006A36E9" w:rsidRPr="0036645C" w:rsidRDefault="006A36E9" w:rsidP="00E72C82">
                                <w:pPr>
                                  <w:pStyle w:val="Header"/>
                                  <w:spacing w:after="0"/>
                                  <w:rPr>
                                    <w:color w:val="000000" w:themeColor="text1"/>
                                    <w:spacing w:val="15"/>
                                    <w:sz w:val="28"/>
                                    <w:szCs w:val="28"/>
                                  </w:rPr>
                                </w:pPr>
                                <w:r w:rsidRPr="0036645C">
                                  <w:rPr>
                                    <w:color w:val="000000" w:themeColor="text1"/>
                                    <w:spacing w:val="15"/>
                                    <w:sz w:val="28"/>
                                    <w:szCs w:val="28"/>
                                  </w:rPr>
                                  <w:t>Универзитет у Крагујевцу</w:t>
                                </w:r>
                              </w:p>
                              <w:p w14:paraId="1AC88505" w14:textId="77777777" w:rsidR="006A36E9" w:rsidRPr="0036645C" w:rsidRDefault="006A36E9" w:rsidP="00E72C82">
                                <w:pPr>
                                  <w:pStyle w:val="Header"/>
                                  <w:spacing w:after="0"/>
                                  <w:ind w:firstLine="0"/>
                                  <w:rPr>
                                    <w:color w:val="000000" w:themeColor="text1"/>
                                    <w:spacing w:val="15"/>
                                    <w:sz w:val="28"/>
                                    <w:szCs w:val="28"/>
                                  </w:rPr>
                                </w:pPr>
                                <w:r w:rsidRPr="0036645C">
                                  <w:rPr>
                                    <w:color w:val="000000" w:themeColor="text1"/>
                                    <w:spacing w:val="15"/>
                                    <w:sz w:val="28"/>
                                    <w:szCs w:val="28"/>
                                  </w:rPr>
                                  <w:t>Природно-математички факултет Крагујевац</w:t>
                                </w:r>
                              </w:p>
                              <w:p w14:paraId="19A3CEC9" w14:textId="04EA2E8A" w:rsidR="006A36E9" w:rsidRPr="0036645C" w:rsidRDefault="006A36E9" w:rsidP="00E72C82">
                                <w:pPr>
                                  <w:pStyle w:val="Header"/>
                                  <w:spacing w:after="0"/>
                                  <w:rPr>
                                    <w:sz w:val="28"/>
                                    <w:szCs w:val="28"/>
                                  </w:rPr>
                                </w:pPr>
                                <w:r w:rsidRPr="0036645C">
                                  <w:rPr>
                                    <w:color w:val="000000" w:themeColor="text1"/>
                                    <w:spacing w:val="15"/>
                                    <w:sz w:val="28"/>
                                    <w:szCs w:val="28"/>
                                  </w:rPr>
                                  <w:t xml:space="preserve">Институт за математику </w:t>
                                </w:r>
                                <w:del w:id="5" w:author="Boban" w:date="2017-06-11T22:49:00Z">
                                  <w:r w:rsidRPr="0036645C" w:rsidDel="0057518F">
                                    <w:rPr>
                                      <w:color w:val="000000" w:themeColor="text1"/>
                                      <w:spacing w:val="15"/>
                                      <w:sz w:val="28"/>
                                      <w:szCs w:val="28"/>
                                    </w:rPr>
                                    <w:delText xml:space="preserve">И </w:delText>
                                  </w:r>
                                </w:del>
                                <w:ins w:id="6" w:author="Boban" w:date="2017-06-11T22:49:00Z">
                                  <w:r w:rsidR="0057518F">
                                    <w:rPr>
                                      <w:color w:val="000000" w:themeColor="text1"/>
                                      <w:spacing w:val="15"/>
                                      <w:sz w:val="28"/>
                                      <w:szCs w:val="28"/>
                                      <w:lang w:val="sr-Cyrl-RS"/>
                                    </w:rPr>
                                    <w:t>и</w:t>
                                  </w:r>
                                  <w:r w:rsidR="0057518F" w:rsidRPr="0036645C">
                                    <w:rPr>
                                      <w:color w:val="000000" w:themeColor="text1"/>
                                      <w:spacing w:val="15"/>
                                      <w:sz w:val="28"/>
                                      <w:szCs w:val="28"/>
                                    </w:rPr>
                                    <w:t xml:space="preserve"> </w:t>
                                  </w:r>
                                </w:ins>
                                <w:r w:rsidRPr="0036645C">
                                  <w:rPr>
                                    <w:color w:val="000000" w:themeColor="text1"/>
                                    <w:spacing w:val="15"/>
                                    <w:sz w:val="28"/>
                                    <w:szCs w:val="28"/>
                                  </w:rPr>
                                  <w:t>информатику</w:t>
                                </w:r>
                              </w:p>
                              <w:p w14:paraId="3C40B0D0" w14:textId="77777777" w:rsidR="006A36E9" w:rsidRPr="001A60D2" w:rsidRDefault="006A36E9" w:rsidP="001A60D2"/>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1E4F925D" id="_x0000_t202" coordsize="21600,21600" o:spt="202" path="m,l,21600r21600,l21600,xe">
                    <v:stroke joinstyle="miter"/>
                    <v:path gradientshapeok="t" o:connecttype="rect"/>
                  </v:shapetype>
                  <v:shape id="Text Box 33" o:spid="_x0000_s1026" type="#_x0000_t202" alt="Version number and date" style="position:absolute;left:0;text-align:left;margin-left:90.75pt;margin-top:-19.5pt;width:351.25pt;height:287.5pt;z-index:251662336;visibility:visible;mso-wrap-style:square;mso-width-percent:0;mso-height-percent:363;mso-wrap-distance-left:9pt;mso-wrap-distance-top:0;mso-wrap-distance-right:9pt;mso-wrap-distance-bottom:0;mso-position-horizontal:absolute;mso-position-horizontal-relative:margin;mso-position-vertical:absolute;mso-position-vertical-relative:margin;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" filled="f" stroked="f" strokeweight=".5pt">
                    <v:textbox style="mso-fit-shape-to-text:t" inset="0,0,0,0">
                      <w:txbxContent>
                        <w:p w14:paraId="7EB90382" w14:textId="77777777" w:rsidR="006A36E9" w:rsidRPr="0036645C" w:rsidRDefault="006A36E9" w:rsidP="00E72C82">
                          <w:pPr>
                            <w:pStyle w:val="Header"/>
                            <w:spacing w:after="0"/>
                            <w:rPr>
                              <w:color w:val="000000" w:themeColor="text1"/>
                              <w:spacing w:val="15"/>
                              <w:sz w:val="28"/>
                              <w:szCs w:val="28"/>
                            </w:rPr>
                          </w:pPr>
                          <w:r w:rsidRPr="0036645C">
                            <w:rPr>
                              <w:color w:val="000000" w:themeColor="text1"/>
                              <w:spacing w:val="15"/>
                              <w:sz w:val="28"/>
                              <w:szCs w:val="28"/>
                            </w:rPr>
                            <w:t>Универзитет у Крагујевцу</w:t>
                          </w:r>
                        </w:p>
                        <w:p w14:paraId="1AC88505" w14:textId="77777777" w:rsidR="006A36E9" w:rsidRPr="0036645C" w:rsidRDefault="006A36E9" w:rsidP="00E72C82">
                          <w:pPr>
                            <w:pStyle w:val="Header"/>
                            <w:spacing w:after="0"/>
                            <w:ind w:firstLine="0"/>
                            <w:rPr>
                              <w:color w:val="000000" w:themeColor="text1"/>
                              <w:spacing w:val="15"/>
                              <w:sz w:val="28"/>
                              <w:szCs w:val="28"/>
                            </w:rPr>
                          </w:pPr>
                          <w:r w:rsidRPr="0036645C">
                            <w:rPr>
                              <w:color w:val="000000" w:themeColor="text1"/>
                              <w:spacing w:val="15"/>
                              <w:sz w:val="28"/>
                              <w:szCs w:val="28"/>
                            </w:rPr>
                            <w:t>Природно-математички факултет Крагујевац</w:t>
                          </w:r>
                        </w:p>
                        <w:p w14:paraId="19A3CEC9" w14:textId="04EA2E8A" w:rsidR="006A36E9" w:rsidRPr="0036645C" w:rsidRDefault="006A36E9" w:rsidP="00E72C82">
                          <w:pPr>
                            <w:pStyle w:val="Header"/>
                            <w:spacing w:after="0"/>
                            <w:rPr>
                              <w:sz w:val="28"/>
                              <w:szCs w:val="28"/>
                            </w:rPr>
                          </w:pPr>
                          <w:r w:rsidRPr="0036645C">
                            <w:rPr>
                              <w:color w:val="000000" w:themeColor="text1"/>
                              <w:spacing w:val="15"/>
                              <w:sz w:val="28"/>
                              <w:szCs w:val="28"/>
                            </w:rPr>
                            <w:t xml:space="preserve">Институт за математику </w:t>
                          </w:r>
                          <w:del w:id="7" w:author="Boban" w:date="2017-06-11T22:49:00Z">
                            <w:r w:rsidRPr="0036645C" w:rsidDel="0057518F">
                              <w:rPr>
                                <w:color w:val="000000" w:themeColor="text1"/>
                                <w:spacing w:val="15"/>
                                <w:sz w:val="28"/>
                                <w:szCs w:val="28"/>
                              </w:rPr>
                              <w:delText xml:space="preserve">И </w:delText>
                            </w:r>
                          </w:del>
                          <w:ins w:id="8" w:author="Boban" w:date="2017-06-11T22:49:00Z">
                            <w:r w:rsidR="0057518F">
                              <w:rPr>
                                <w:color w:val="000000" w:themeColor="text1"/>
                                <w:spacing w:val="15"/>
                                <w:sz w:val="28"/>
                                <w:szCs w:val="28"/>
                                <w:lang w:val="sr-Cyrl-RS"/>
                              </w:rPr>
                              <w:t>и</w:t>
                            </w:r>
                            <w:r w:rsidR="0057518F" w:rsidRPr="0036645C">
                              <w:rPr>
                                <w:color w:val="000000" w:themeColor="text1"/>
                                <w:spacing w:val="15"/>
                                <w:sz w:val="28"/>
                                <w:szCs w:val="28"/>
                              </w:rPr>
                              <w:t xml:space="preserve"> </w:t>
                            </w:r>
                          </w:ins>
                          <w:r w:rsidRPr="0036645C">
                            <w:rPr>
                              <w:color w:val="000000" w:themeColor="text1"/>
                              <w:spacing w:val="15"/>
                              <w:sz w:val="28"/>
                              <w:szCs w:val="28"/>
                            </w:rPr>
                            <w:t>информатику</w:t>
                          </w:r>
                        </w:p>
                        <w:p w14:paraId="3C40B0D0" w14:textId="77777777" w:rsidR="006A36E9" w:rsidRPr="001A60D2" w:rsidRDefault="006A36E9" w:rsidP="001A60D2"/>
                      </w:txbxContent>
                    </v:textbox>
                    <w10:wrap type="square" anchorx="margin" anchory="margin"/>
                    <w10:anchorlock/>
                  </v:shape>
                </w:pict>
              </mc:Fallback>
            </mc:AlternateContent>
          </w:r>
          <w:r w:rsidR="008F7360" w:rsidRPr="00B82924">
            <w:rPr>
              <w:noProof/>
              <w:lang w:eastAsia="en-US"/>
            </w:rPr>
            <mc:AlternateContent>
              <mc:Choice Requires="wps">
                <w:drawing>
                  <wp:anchor distT="0" distB="0" distL="114300" distR="114300" simplePos="0" relativeHeight="251661312" behindDoc="0" locked="1" layoutInCell="1" allowOverlap="1" wp14:anchorId="6098BC41" wp14:editId="5E7AE3C0">
                    <wp:simplePos x="0" y="0"/>
                    <wp:positionH relativeFrom="margin">
                      <wp:posOffset>2611755</wp:posOffset>
                    </wp:positionH>
                    <wp:positionV relativeFrom="margin">
                      <wp:posOffset>5713095</wp:posOffset>
                    </wp:positionV>
                    <wp:extent cx="5753100" cy="2386330"/>
                    <wp:effectExtent l="0" t="0" r="0" b="1397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238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478573" w14:textId="77777777" w:rsidR="006A36E9" w:rsidRPr="000A2058" w:rsidRDefault="006A36E9" w:rsidP="00FF1025">
                                <w:pPr>
                                  <w:pStyle w:val="Contactinfo"/>
                                  <w:spacing w:after="0"/>
                                  <w:rPr>
                                    <w:caps w:val="0"/>
                                    <w:sz w:val="28"/>
                                    <w:szCs w:val="28"/>
                                  </w:rPr>
                                </w:pPr>
                                <w:r>
                                  <w:rPr>
                                    <w:caps w:val="0"/>
                                    <w:sz w:val="28"/>
                                    <w:szCs w:val="28"/>
                                  </w:rPr>
                                  <w:t>Tим High</w:t>
                                </w:r>
                                <w:r w:rsidRPr="000A2058">
                                  <w:rPr>
                                    <w:caps w:val="0"/>
                                    <w:sz w:val="28"/>
                                    <w:szCs w:val="28"/>
                                  </w:rPr>
                                  <w:t>Five:</w:t>
                                </w:r>
                              </w:p>
                              <w:p w14:paraId="49D78496" w14:textId="77777777" w:rsidR="006A36E9" w:rsidRPr="000A2058" w:rsidRDefault="006A36E9" w:rsidP="00FF1025">
                                <w:pPr>
                                  <w:pStyle w:val="Contactinfo"/>
                                  <w:spacing w:after="120"/>
                                  <w:rPr>
                                    <w:caps w:val="0"/>
                                    <w:sz w:val="28"/>
                                    <w:szCs w:val="28"/>
                                  </w:rPr>
                                </w:pPr>
                                <w:r>
                                  <w:rPr>
                                    <w:caps w:val="0"/>
                                    <w:sz w:val="28"/>
                                    <w:szCs w:val="28"/>
                                  </w:rPr>
                                  <w:t>Митровић Ђорђе</w:t>
                                </w:r>
                              </w:p>
                              <w:p w14:paraId="6C065956" w14:textId="77777777" w:rsidR="006A36E9" w:rsidRPr="000A2058" w:rsidRDefault="006A36E9" w:rsidP="00FF1025">
                                <w:pPr>
                                  <w:pStyle w:val="Contactinfo"/>
                                  <w:spacing w:after="120"/>
                                  <w:rPr>
                                    <w:caps w:val="0"/>
                                    <w:sz w:val="28"/>
                                    <w:szCs w:val="28"/>
                                  </w:rPr>
                                </w:pPr>
                                <w:r>
                                  <w:rPr>
                                    <w:caps w:val="0"/>
                                    <w:sz w:val="28"/>
                                    <w:szCs w:val="28"/>
                                  </w:rPr>
                                  <w:t>Jaнићијевић Јован</w:t>
                                </w:r>
                              </w:p>
                              <w:p w14:paraId="4A9E3932" w14:textId="77777777" w:rsidR="006A36E9" w:rsidRPr="000A2058" w:rsidRDefault="006A36E9" w:rsidP="00FF1025">
                                <w:pPr>
                                  <w:pStyle w:val="Contactinfo"/>
                                  <w:spacing w:after="120"/>
                                  <w:rPr>
                                    <w:caps w:val="0"/>
                                    <w:sz w:val="28"/>
                                    <w:szCs w:val="28"/>
                                  </w:rPr>
                                </w:pPr>
                                <w:r>
                                  <w:rPr>
                                    <w:caps w:val="0"/>
                                    <w:sz w:val="28"/>
                                    <w:szCs w:val="28"/>
                                  </w:rPr>
                                  <w:t>Томовић Јована</w:t>
                                </w:r>
                              </w:p>
                              <w:p w14:paraId="3304FDDE" w14:textId="77777777" w:rsidR="006A36E9" w:rsidRPr="003F03DD" w:rsidRDefault="006A36E9" w:rsidP="00FF1025">
                                <w:pPr>
                                  <w:pStyle w:val="Contactinfo"/>
                                  <w:spacing w:after="120"/>
                                  <w:rPr>
                                    <w:caps w:val="0"/>
                                    <w:sz w:val="28"/>
                                    <w:szCs w:val="28"/>
                                    <w:lang w:val="sr-Cyrl-RS"/>
                                  </w:rPr>
                                </w:pPr>
                                <w:r>
                                  <w:rPr>
                                    <w:caps w:val="0"/>
                                    <w:sz w:val="28"/>
                                    <w:szCs w:val="28"/>
                                  </w:rPr>
                                  <w:t xml:space="preserve">Ђокић </w:t>
                                </w:r>
                                <w:r>
                                  <w:rPr>
                                    <w:caps w:val="0"/>
                                    <w:sz w:val="28"/>
                                    <w:szCs w:val="28"/>
                                    <w:lang w:val="sr-Cyrl-RS"/>
                                  </w:rPr>
                                  <w:t xml:space="preserve"> Бојан</w:t>
                                </w:r>
                              </w:p>
                              <w:p w14:paraId="618C0B28" w14:textId="77777777" w:rsidR="006A36E9" w:rsidRPr="000A2058" w:rsidRDefault="006A36E9" w:rsidP="00FF1025">
                                <w:pPr>
                                  <w:pStyle w:val="Contactinfo"/>
                                  <w:spacing w:after="120"/>
                                  <w:rPr>
                                    <w:caps w:val="0"/>
                                    <w:sz w:val="28"/>
                                    <w:szCs w:val="28"/>
                                  </w:rPr>
                                </w:pPr>
                                <w:r>
                                  <w:rPr>
                                    <w:caps w:val="0"/>
                                    <w:sz w:val="28"/>
                                    <w:szCs w:val="28"/>
                                  </w:rPr>
                                  <w:t>Митровић Ђорђе</w:t>
                                </w:r>
                              </w:p>
                              <w:p w14:paraId="5494F1BE" w14:textId="77777777" w:rsidR="006A36E9" w:rsidRDefault="006A36E9">
                                <w:pPr>
                                  <w:pStyle w:val="Contactinfo"/>
                                  <w:rPr>
                                    <w:caps w:val="0"/>
                                    <w:szCs w:val="24"/>
                                  </w:rPr>
                                </w:pPr>
                              </w:p>
                              <w:p w14:paraId="710AFBA8" w14:textId="77777777" w:rsidR="006A36E9" w:rsidRDefault="006A36E9">
                                <w:pPr>
                                  <w:pStyle w:val="Contactinfo"/>
                                  <w:rPr>
                                    <w:caps w:val="0"/>
                                    <w:szCs w:val="24"/>
                                  </w:rPr>
                                </w:pPr>
                              </w:p>
                              <w:p w14:paraId="4D6562FA" w14:textId="77777777" w:rsidR="006A36E9" w:rsidRPr="000A2058" w:rsidRDefault="006A36E9">
                                <w:pPr>
                                  <w:pStyle w:val="Contactinfo"/>
                                  <w:rPr>
                                    <w:caps w:val="0"/>
                                    <w:szCs w:val="24"/>
                                  </w:rPr>
                                </w:pPr>
                              </w:p>
                              <w:p w14:paraId="4592EFE8" w14:textId="77777777" w:rsidR="006A36E9" w:rsidRPr="00251BEE" w:rsidRDefault="006A36E9" w:rsidP="00251BEE">
                                <w:pPr>
                                  <w:pStyle w:val="Contactinfo"/>
                                  <w:jc w:val="left"/>
                                  <w:rPr>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 w14:anchorId="6098BC41" id="Text Box 35" o:spid="_x0000_s1027" type="#_x0000_t202" alt="Presenter, company name and address" style="position:absolute;left:0;text-align:left;margin-left:205.65pt;margin-top:449.85pt;width:453pt;height:187.9pt;z-index:251661312;visibility:visible;mso-wrap-style:square;mso-width-percent:471;mso-height-percent:0;mso-wrap-distance-left:9pt;mso-wrap-distance-top:0;mso-wrap-distance-right:9pt;mso-wrap-distance-bottom:0;mso-position-horizontal:absolute;mso-position-horizontal-relative:margin;mso-position-vertical:absolute;mso-position-vertical-relative:margin;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" filled="f" stroked="f" strokeweight=".5pt">
                    <v:textbox inset="0,0,0,0">
                      <w:txbxContent>
                        <w:p w14:paraId="63478573" w14:textId="77777777" w:rsidR="006A36E9" w:rsidRPr="000A2058" w:rsidRDefault="006A36E9" w:rsidP="00FF1025">
                          <w:pPr>
                            <w:pStyle w:val="Contactinfo"/>
                            <w:spacing w:after="0"/>
                            <w:rPr>
                              <w:caps w:val="0"/>
                              <w:sz w:val="28"/>
                              <w:szCs w:val="28"/>
                            </w:rPr>
                          </w:pPr>
                          <w:r>
                            <w:rPr>
                              <w:caps w:val="0"/>
                              <w:sz w:val="28"/>
                              <w:szCs w:val="28"/>
                            </w:rPr>
                            <w:t>Tим High</w:t>
                          </w:r>
                          <w:r w:rsidRPr="000A2058">
                            <w:rPr>
                              <w:caps w:val="0"/>
                              <w:sz w:val="28"/>
                              <w:szCs w:val="28"/>
                            </w:rPr>
                            <w:t>Five:</w:t>
                          </w:r>
                        </w:p>
                        <w:p w14:paraId="49D78496" w14:textId="77777777" w:rsidR="006A36E9" w:rsidRPr="000A2058" w:rsidRDefault="006A36E9" w:rsidP="00FF1025">
                          <w:pPr>
                            <w:pStyle w:val="Contactinfo"/>
                            <w:spacing w:after="120"/>
                            <w:rPr>
                              <w:caps w:val="0"/>
                              <w:sz w:val="28"/>
                              <w:szCs w:val="28"/>
                            </w:rPr>
                          </w:pPr>
                          <w:r>
                            <w:rPr>
                              <w:caps w:val="0"/>
                              <w:sz w:val="28"/>
                              <w:szCs w:val="28"/>
                            </w:rPr>
                            <w:t>Митровић Ђорђе</w:t>
                          </w:r>
                        </w:p>
                        <w:p w14:paraId="6C065956" w14:textId="77777777" w:rsidR="006A36E9" w:rsidRPr="000A2058" w:rsidRDefault="006A36E9" w:rsidP="00FF1025">
                          <w:pPr>
                            <w:pStyle w:val="Contactinfo"/>
                            <w:spacing w:after="120"/>
                            <w:rPr>
                              <w:caps w:val="0"/>
                              <w:sz w:val="28"/>
                              <w:szCs w:val="28"/>
                            </w:rPr>
                          </w:pPr>
                          <w:r>
                            <w:rPr>
                              <w:caps w:val="0"/>
                              <w:sz w:val="28"/>
                              <w:szCs w:val="28"/>
                            </w:rPr>
                            <w:t>Jaнићијевић Јован</w:t>
                          </w:r>
                        </w:p>
                        <w:p w14:paraId="4A9E3932" w14:textId="77777777" w:rsidR="006A36E9" w:rsidRPr="000A2058" w:rsidRDefault="006A36E9" w:rsidP="00FF1025">
                          <w:pPr>
                            <w:pStyle w:val="Contactinfo"/>
                            <w:spacing w:after="120"/>
                            <w:rPr>
                              <w:caps w:val="0"/>
                              <w:sz w:val="28"/>
                              <w:szCs w:val="28"/>
                            </w:rPr>
                          </w:pPr>
                          <w:r>
                            <w:rPr>
                              <w:caps w:val="0"/>
                              <w:sz w:val="28"/>
                              <w:szCs w:val="28"/>
                            </w:rPr>
                            <w:t>Томовић Јована</w:t>
                          </w:r>
                        </w:p>
                        <w:p w14:paraId="3304FDDE" w14:textId="77777777" w:rsidR="006A36E9" w:rsidRPr="003F03DD" w:rsidRDefault="006A36E9" w:rsidP="00FF1025">
                          <w:pPr>
                            <w:pStyle w:val="Contactinfo"/>
                            <w:spacing w:after="120"/>
                            <w:rPr>
                              <w:caps w:val="0"/>
                              <w:sz w:val="28"/>
                              <w:szCs w:val="28"/>
                              <w:lang w:val="sr-Cyrl-RS"/>
                            </w:rPr>
                          </w:pPr>
                          <w:r>
                            <w:rPr>
                              <w:caps w:val="0"/>
                              <w:sz w:val="28"/>
                              <w:szCs w:val="28"/>
                            </w:rPr>
                            <w:t xml:space="preserve">Ђокић </w:t>
                          </w:r>
                          <w:r>
                            <w:rPr>
                              <w:caps w:val="0"/>
                              <w:sz w:val="28"/>
                              <w:szCs w:val="28"/>
                              <w:lang w:val="sr-Cyrl-RS"/>
                            </w:rPr>
                            <w:t xml:space="preserve"> Бојан</w:t>
                          </w:r>
                        </w:p>
                        <w:p w14:paraId="618C0B28" w14:textId="77777777" w:rsidR="006A36E9" w:rsidRPr="000A2058" w:rsidRDefault="006A36E9" w:rsidP="00FF1025">
                          <w:pPr>
                            <w:pStyle w:val="Contactinfo"/>
                            <w:spacing w:after="120"/>
                            <w:rPr>
                              <w:caps w:val="0"/>
                              <w:sz w:val="28"/>
                              <w:szCs w:val="28"/>
                            </w:rPr>
                          </w:pPr>
                          <w:r>
                            <w:rPr>
                              <w:caps w:val="0"/>
                              <w:sz w:val="28"/>
                              <w:szCs w:val="28"/>
                            </w:rPr>
                            <w:t>Митровић Ђорђе</w:t>
                          </w:r>
                        </w:p>
                        <w:p w14:paraId="5494F1BE" w14:textId="77777777" w:rsidR="006A36E9" w:rsidRDefault="006A36E9">
                          <w:pPr>
                            <w:pStyle w:val="Contactinfo"/>
                            <w:rPr>
                              <w:caps w:val="0"/>
                              <w:szCs w:val="24"/>
                            </w:rPr>
                          </w:pPr>
                        </w:p>
                        <w:p w14:paraId="710AFBA8" w14:textId="77777777" w:rsidR="006A36E9" w:rsidRDefault="006A36E9">
                          <w:pPr>
                            <w:pStyle w:val="Contactinfo"/>
                            <w:rPr>
                              <w:caps w:val="0"/>
                              <w:szCs w:val="24"/>
                            </w:rPr>
                          </w:pPr>
                        </w:p>
                        <w:p w14:paraId="4D6562FA" w14:textId="77777777" w:rsidR="006A36E9" w:rsidRPr="000A2058" w:rsidRDefault="006A36E9">
                          <w:pPr>
                            <w:pStyle w:val="Contactinfo"/>
                            <w:rPr>
                              <w:caps w:val="0"/>
                              <w:szCs w:val="24"/>
                            </w:rPr>
                          </w:pPr>
                        </w:p>
                        <w:p w14:paraId="4592EFE8" w14:textId="77777777" w:rsidR="006A36E9" w:rsidRPr="00251BEE" w:rsidRDefault="006A36E9" w:rsidP="00251BEE">
                          <w:pPr>
                            <w:pStyle w:val="Contactinfo"/>
                            <w:jc w:val="left"/>
                            <w:rPr>
                              <w:szCs w:val="24"/>
                            </w:rPr>
                          </w:pPr>
                        </w:p>
                      </w:txbxContent>
                    </v:textbox>
                    <w10:wrap type="square" anchorx="margin" anchory="margin"/>
                    <w10:anchorlock/>
                  </v:shape>
                </w:pict>
              </mc:Fallback>
            </mc:AlternateContent>
          </w:r>
          <w:r w:rsidR="008F7360" w:rsidRPr="00B82924">
            <w:rPr>
              <w:noProof/>
              <w:lang w:eastAsia="en-US"/>
            </w:rPr>
            <mc:AlternateContent>
              <mc:Choice Requires="wps">
                <w:drawing>
                  <wp:anchor distT="0" distB="0" distL="114300" distR="114300" simplePos="0" relativeHeight="251660288" behindDoc="0" locked="1" layoutInCell="1" allowOverlap="1" wp14:anchorId="2B802A4C" wp14:editId="6EE36E83">
                    <wp:simplePos x="0" y="0"/>
                    <wp:positionH relativeFrom="margin">
                      <wp:posOffset>881380</wp:posOffset>
                    </wp:positionH>
                    <wp:positionV relativeFrom="page">
                      <wp:posOffset>2062480</wp:posOffset>
                    </wp:positionV>
                    <wp:extent cx="5522595"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Content>
                                  <w:p w14:paraId="75C584E9" w14:textId="77777777" w:rsidR="006A36E9" w:rsidRPr="004C5D40" w:rsidRDefault="006A36E9" w:rsidP="00FF1025">
                                    <w:pPr>
                                      <w:pStyle w:val="Title"/>
                                      <w:jc w:val="right"/>
                                      <w:rPr>
                                        <w:rFonts w:ascii="Calibri" w:hAnsi="Calibri"/>
                                        <w:b/>
                                        <w:sz w:val="72"/>
                                        <w:szCs w:val="72"/>
                                      </w:rPr>
                                    </w:pPr>
                                    <w:r w:rsidRPr="004B4652">
                                      <w:rPr>
                                        <w:rFonts w:ascii="Calibri" w:hAnsi="Calibri"/>
                                        <w:color w:val="9B2D1F" w:themeColor="accent2"/>
                                        <w:sz w:val="72"/>
                                        <w:szCs w:val="72"/>
                                      </w:rPr>
                                      <w:t xml:space="preserve">СПЕЦИФИКАЦИЈА              </w:t>
                                    </w:r>
                                    <w:r>
                                      <w:rPr>
                                        <w:rFonts w:ascii="Calibri" w:hAnsi="Calibri"/>
                                        <w:color w:val="9B2D1F" w:themeColor="accent2"/>
                                        <w:sz w:val="72"/>
                                        <w:szCs w:val="72"/>
                                        <w:lang w:val="sr-Cyrl-RS"/>
                                      </w:rPr>
                                      <w:t>ДИЗАЈНА</w:t>
                                    </w:r>
                                    <w:r>
                                      <w:rPr>
                                        <w:rFonts w:ascii="Calibri" w:hAnsi="Calibri"/>
                                        <w:color w:val="9B2D1F" w:themeColor="accent2"/>
                                        <w:sz w:val="72"/>
                                        <w:szCs w:val="72"/>
                                      </w:rPr>
                                      <w:t xml:space="preserve">                     СОФТВЕРА</w:t>
                                    </w:r>
                                  </w:p>
                                </w:sdtContent>
                              </w:sdt>
                              <w:p w14:paraId="3588C718" w14:textId="77777777" w:rsidR="006A36E9" w:rsidRPr="00251BEE" w:rsidRDefault="006A36E9"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Content>
                                  <w:p w14:paraId="5B4AC5A6" w14:textId="77777777" w:rsidR="006A36E9" w:rsidRPr="00251BEE" w:rsidRDefault="006A36E9"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2B802A4C" id="Text Box 37" o:spid="_x0000_s1028" type="#_x0000_t202" alt="Title and subtitle" style="position:absolute;left:0;text-align:left;margin-left:69.4pt;margin-top:162.4pt;width:434.85pt;height:41.4pt;z-index:251660288;visibility:visible;mso-wrap-style:square;mso-width-percent:0;mso-height-percent:363;mso-wrap-distance-left:9pt;mso-wrap-distance-top:0;mso-wrap-distance-right:9pt;mso-wrap-distance-bottom:0;mso-position-horizontal:absolute;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" filled="f" stroked="f" strokeweight=".5pt">
                    <v:textbox inset="0,0,0,0">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Content>
                            <w:p w14:paraId="75C584E9" w14:textId="77777777" w:rsidR="006A36E9" w:rsidRPr="004C5D40" w:rsidRDefault="006A36E9" w:rsidP="00FF1025">
                              <w:pPr>
                                <w:pStyle w:val="Title"/>
                                <w:jc w:val="right"/>
                                <w:rPr>
                                  <w:rFonts w:ascii="Calibri" w:hAnsi="Calibri"/>
                                  <w:b/>
                                  <w:sz w:val="72"/>
                                  <w:szCs w:val="72"/>
                                </w:rPr>
                              </w:pPr>
                              <w:r w:rsidRPr="004B4652">
                                <w:rPr>
                                  <w:rFonts w:ascii="Calibri" w:hAnsi="Calibri"/>
                                  <w:color w:val="9B2D1F" w:themeColor="accent2"/>
                                  <w:sz w:val="72"/>
                                  <w:szCs w:val="72"/>
                                </w:rPr>
                                <w:t xml:space="preserve">СПЕЦИФИКАЦИЈА              </w:t>
                              </w:r>
                              <w:r>
                                <w:rPr>
                                  <w:rFonts w:ascii="Calibri" w:hAnsi="Calibri"/>
                                  <w:color w:val="9B2D1F" w:themeColor="accent2"/>
                                  <w:sz w:val="72"/>
                                  <w:szCs w:val="72"/>
                                  <w:lang w:val="sr-Cyrl-RS"/>
                                </w:rPr>
                                <w:t>ДИЗАЈНА</w:t>
                              </w:r>
                              <w:r>
                                <w:rPr>
                                  <w:rFonts w:ascii="Calibri" w:hAnsi="Calibri"/>
                                  <w:color w:val="9B2D1F" w:themeColor="accent2"/>
                                  <w:sz w:val="72"/>
                                  <w:szCs w:val="72"/>
                                </w:rPr>
                                <w:t xml:space="preserve">                     СОФТВЕРА</w:t>
                              </w:r>
                            </w:p>
                          </w:sdtContent>
                        </w:sdt>
                        <w:p w14:paraId="3588C718" w14:textId="77777777" w:rsidR="006A36E9" w:rsidRPr="00251BEE" w:rsidRDefault="006A36E9"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Content>
                            <w:p w14:paraId="5B4AC5A6" w14:textId="77777777" w:rsidR="006A36E9" w:rsidRPr="00251BEE" w:rsidRDefault="006A36E9"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v:textbox>
                    <w10:wrap type="square" anchorx="margin" anchory="page"/>
                    <w10:anchorlock/>
                  </v:shape>
                </w:pict>
              </mc:Fallback>
            </mc:AlternateContent>
          </w:r>
          <w:r w:rsidR="008F7360" w:rsidRPr="00B82924">
            <w:rPr>
              <w:noProof/>
              <w:color w:val="343232" w:themeColor="text2" w:themeShade="80"/>
              <w:lang w:eastAsia="en-US"/>
            </w:rPr>
            <mc:AlternateContent>
              <mc:Choice Requires="wpg">
                <w:drawing>
                  <wp:anchor distT="0" distB="0" distL="114300" distR="114300" simplePos="0" relativeHeight="251664384" behindDoc="0" locked="1" layoutInCell="1" allowOverlap="1" wp14:anchorId="26138DAE" wp14:editId="572F09E0">
                    <wp:simplePos x="0" y="0"/>
                    <wp:positionH relativeFrom="page">
                      <wp:posOffset>296545</wp:posOffset>
                    </wp:positionH>
                    <wp:positionV relativeFrom="page">
                      <wp:posOffset>735965</wp:posOffset>
                    </wp:positionV>
                    <wp:extent cx="356235" cy="8869045"/>
                    <wp:effectExtent l="0" t="0" r="5715" b="8255"/>
                    <wp:wrapNone/>
                    <wp:docPr id="38" name="Group 38" descr="Decorative sidebar"/>
                    <wp:cNvGraphicFramePr/>
                    <a:graphic xmlns:a="http://schemas.openxmlformats.org/drawingml/2006/main">
                      <a:graphicData uri="http://schemas.microsoft.com/office/word/2010/wordprocessingGroup">
                        <wpg:wgp>
                          <wpg:cNvGrpSpPr/>
                          <wpg:grpSpPr>
                            <a:xfrm>
                              <a:off x="0" y="0"/>
                              <a:ext cx="356235" cy="8869045"/>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3CB161" id="Group 38" o:spid="_x0000_s1026" alt="Decorative sidebar" style="position:absolute;margin-left:23.35pt;margin-top:57.95pt;width:28.05pt;height:698.35pt;z-index:251664384;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uL8MA&#10;AADbAAAADwAAAGRycy9kb3ducmV2LnhtbESPQWvCQBSE7wX/w/IKvdWNFVobXUOQWrxGBentkX0m&#10;sdm3cXdN4r/vFgo9DjPzDbPKRtOKnpxvLCuYTRMQxKXVDVcKjoft8wKED8gaW8uk4E4esvXkYYWp&#10;tgMX1O9DJSKEfYoK6hC6VEpf1mTQT21HHL2zdQZDlK6S2uEQ4aaVL0nyKg02HBdq7GhTU/m9vxkF&#10;hcs3o7x8nOczd3q79l+fx5KNUk+PY74EEWgM/+G/9k4rmL/D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PuL8MAAADbAAAADwAAAAAAAAAAAAAAAACYAgAAZHJzL2Rv&#10;d25yZXYueG1sUEsFBgAAAAAEAAQA9QAAAIgDAAAAAA==&#10;" fillcolor="#9b2d1f [3205]" stroked="f" strokeweight="1.25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y6MIA&#10;AADbAAAADwAAAGRycy9kb3ducmV2LnhtbERPz2vCMBS+D/wfwhO8zVQRGZ1RZDDQHUStu781z6Zb&#10;8tI1ma3+9eYw8Pjx/V6semfFhdpQe1YwGWcgiEuva64UnIr35xcQISJrtJ5JwZUCrJaDpwXm2nd8&#10;oMsxViKFcMhRgYmxyaUMpSGHYewb4sSdfeswJthWUrfYpXBn5TTL5tJhzanBYENvhsqf459TsLef&#10;2/XXZmL2xcyeP75/i+62uyk1GvbrVxCR+vgQ/7s3WsEsrU9f0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3LowgAAANsAAAAPAAAAAAAAAAAAAAAAAJgCAABkcnMvZG93&#10;bnJldi54bWxQSwUGAAAAAAQABAD1AAAAhwMAAAAA&#10;" fillcolor="#d34817 [3204]" stroked="f" strokeweight="1.25pt">
                      <v:path arrowok="t"/>
                      <o:lock v:ext="edit" aspectratio="t"/>
                    </v:rect>
                    <w10:wrap anchorx="page" anchory="page"/>
                    <w10:anchorlock/>
                  </v:group>
                </w:pict>
              </mc:Fallback>
            </mc:AlternateContent>
          </w:r>
          <w:bookmarkEnd w:id="4"/>
          <w:bookmarkEnd w:id="3"/>
          <w:bookmarkEnd w:id="2"/>
          <w:bookmarkEnd w:id="1"/>
          <w:r w:rsidR="000A2058" w:rsidRPr="00B82924">
            <w:t xml:space="preserve">                                                              </w:t>
          </w:r>
        </w:p>
        <w:p w14:paraId="5757875A" w14:textId="77777777" w:rsidR="006F20EF" w:rsidRPr="00B82924" w:rsidRDefault="006A36E9">
          <w:pPr>
            <w:rPr>
              <w:lang w:val="sr-Cyrl-RS"/>
            </w:rPr>
          </w:pPr>
        </w:p>
      </w:sdtContent>
    </w:sdt>
    <w:p w14:paraId="53F06880" w14:textId="77777777" w:rsidR="006F20EF" w:rsidRPr="0057518F" w:rsidRDefault="0057518F">
      <w:pPr>
        <w:rPr>
          <w:lang w:val="sr-Cyrl-RS"/>
        </w:rPr>
      </w:pPr>
      <w:r>
        <w:rPr>
          <w:rStyle w:val="CommentReference"/>
        </w:rPr>
        <w:commentReference w:id="9"/>
      </w:r>
    </w:p>
    <w:p w14:paraId="48E5EA6A" w14:textId="77777777" w:rsidR="006F20EF" w:rsidRPr="00B82924" w:rsidRDefault="006F20EF" w:rsidP="00CE3EBE">
      <w:pPr>
        <w:rPr>
          <w:lang w:val="sr-Cyrl-RS"/>
        </w:rPr>
      </w:pPr>
    </w:p>
    <w:p w14:paraId="375EBE46" w14:textId="77777777" w:rsidR="00CE3EBE" w:rsidRPr="00B82924" w:rsidRDefault="00CE3EBE" w:rsidP="00CE3EBE">
      <w:pPr>
        <w:rPr>
          <w:lang w:val="sr-Cyrl-RS"/>
        </w:rPr>
      </w:pPr>
    </w:p>
    <w:p w14:paraId="48B64E22" w14:textId="77777777" w:rsidR="00CE3EBE" w:rsidRPr="00B82924" w:rsidRDefault="00CE3EBE" w:rsidP="00CE3EBE">
      <w:pPr>
        <w:rPr>
          <w:lang w:val="sr-Cyrl-RS"/>
        </w:rPr>
      </w:pPr>
      <w:r w:rsidRPr="00B82924">
        <w:rPr>
          <w:lang w:val="sr-Cyrl-RS"/>
        </w:rPr>
        <w:br w:type="page"/>
      </w:r>
    </w:p>
    <w:sdt>
      <w:sdtPr>
        <w:rPr>
          <w:rFonts w:ascii="Calibri" w:eastAsiaTheme="minorEastAsia" w:hAnsi="Calibri" w:cstheme="minorBidi"/>
          <w:b w:val="0"/>
          <w:color w:val="auto"/>
          <w:sz w:val="22"/>
          <w:szCs w:val="22"/>
        </w:rPr>
        <w:id w:val="287710549"/>
        <w:docPartObj>
          <w:docPartGallery w:val="Table of Contents"/>
          <w:docPartUnique/>
        </w:docPartObj>
      </w:sdtPr>
      <w:sdtEndPr>
        <w:rPr>
          <w:bCs/>
          <w:noProof/>
          <w:sz w:val="24"/>
        </w:rPr>
      </w:sdtEndPr>
      <w:sdtContent>
        <w:p w14:paraId="14E04BDD" w14:textId="77777777" w:rsidR="00747709" w:rsidRPr="00B82924" w:rsidRDefault="00A00311" w:rsidP="004D78EE">
          <w:pPr>
            <w:pStyle w:val="TOCHeading"/>
            <w:spacing w:before="0" w:after="0"/>
            <w:rPr>
              <w:noProof/>
            </w:rPr>
          </w:pPr>
          <w:r w:rsidRPr="00B82924">
            <w:rPr>
              <w:rStyle w:val="Heading1Char"/>
            </w:rPr>
            <w:t>Садржај</w:t>
          </w:r>
          <w:r w:rsidR="00B92FB9" w:rsidRPr="00B82924">
            <w:rPr>
              <w:rStyle w:val="Heading1Char"/>
            </w:rPr>
            <w:t>:</w:t>
          </w:r>
          <w:commentRangeStart w:id="11"/>
          <w:r w:rsidR="00B92FB9" w:rsidRPr="00B82924">
            <w:rPr>
              <w:szCs w:val="24"/>
            </w:rPr>
            <w:fldChar w:fldCharType="begin"/>
          </w:r>
          <w:r w:rsidR="00B92FB9" w:rsidRPr="00B82924">
            <w:rPr>
              <w:szCs w:val="24"/>
            </w:rPr>
            <w:instrText xml:space="preserve"> TOC \o "1-3" \h \z \u </w:instrText>
          </w:r>
          <w:r w:rsidR="00B92FB9" w:rsidRPr="00B82924">
            <w:rPr>
              <w:szCs w:val="24"/>
            </w:rPr>
            <w:fldChar w:fldCharType="separate"/>
          </w:r>
        </w:p>
        <w:p w14:paraId="7BCB2B22" w14:textId="77777777" w:rsidR="00747709" w:rsidRPr="00B82924" w:rsidRDefault="006A36E9">
          <w:pPr>
            <w:pStyle w:val="TOC3"/>
            <w:tabs>
              <w:tab w:val="right" w:leader="dot" w:pos="9350"/>
            </w:tabs>
            <w:rPr>
              <w:rFonts w:asciiTheme="minorHAnsi" w:hAnsiTheme="minorHAnsi"/>
              <w:noProof/>
              <w:sz w:val="22"/>
              <w:lang w:val="sr-Cyrl-RS" w:eastAsia="en-US"/>
            </w:rPr>
          </w:pPr>
          <w:hyperlink w:anchor="_Toc484365375" w:history="1">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_Toc484365375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0</w:t>
            </w:r>
            <w:r w:rsidR="00747709" w:rsidRPr="00B82924">
              <w:rPr>
                <w:noProof/>
                <w:webHidden/>
                <w:lang w:val="sr-Cyrl-RS"/>
              </w:rPr>
              <w:fldChar w:fldCharType="end"/>
            </w:r>
          </w:hyperlink>
        </w:p>
        <w:p w14:paraId="3C42ACFD"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376" w:history="1">
            <w:r w:rsidR="00747709" w:rsidRPr="00B82924">
              <w:rPr>
                <w:rStyle w:val="Hyperlink"/>
                <w:noProof/>
                <w:lang w:val="sr-Cyrl-RS"/>
              </w:rPr>
              <w:t>Историја документа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_Toc484365376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4</w:t>
            </w:r>
            <w:r w:rsidR="00747709" w:rsidRPr="00B82924">
              <w:rPr>
                <w:noProof/>
                <w:webHidden/>
                <w:lang w:val="sr-Cyrl-RS"/>
              </w:rPr>
              <w:fldChar w:fldCharType="end"/>
            </w:r>
          </w:hyperlink>
        </w:p>
        <w:p w14:paraId="64F346A4"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377" w:history="1">
            <w:r w:rsidR="00747709" w:rsidRPr="00B82924">
              <w:rPr>
                <w:rStyle w:val="Hyperlink"/>
                <w:noProof/>
                <w:lang w:val="sr-Cyrl-RS"/>
              </w:rPr>
              <w:t>1 .Увод</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_Toc484365377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4</w:t>
            </w:r>
            <w:r w:rsidR="00747709" w:rsidRPr="00B82924">
              <w:rPr>
                <w:noProof/>
                <w:webHidden/>
                <w:lang w:val="sr-Cyrl-RS"/>
              </w:rPr>
              <w:fldChar w:fldCharType="end"/>
            </w:r>
          </w:hyperlink>
        </w:p>
        <w:p w14:paraId="63E9EE86"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78" w:history="1">
            <w:r w:rsidR="00747709" w:rsidRPr="00B82924">
              <w:rPr>
                <w:rStyle w:val="Hyperlink"/>
                <w:noProof/>
                <w:lang w:val="sr-Cyrl-RS"/>
              </w:rPr>
              <w:t>1.1 Намена документа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_Toc484365378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4</w:t>
            </w:r>
            <w:r w:rsidR="00747709" w:rsidRPr="00B82924">
              <w:rPr>
                <w:noProof/>
                <w:webHidden/>
                <w:lang w:val="sr-Cyrl-RS"/>
              </w:rPr>
              <w:fldChar w:fldCharType="end"/>
            </w:r>
          </w:hyperlink>
        </w:p>
        <w:p w14:paraId="20706891"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79" w:history="1">
            <w:r w:rsidR="00747709" w:rsidRPr="00B82924">
              <w:rPr>
                <w:rStyle w:val="Hyperlink"/>
                <w:noProof/>
                <w:lang w:val="sr-Cyrl-RS"/>
              </w:rPr>
              <w:t>1.2 Опсег производа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_Toc484365379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5</w:t>
            </w:r>
            <w:r w:rsidR="00747709" w:rsidRPr="00B82924">
              <w:rPr>
                <w:noProof/>
                <w:webHidden/>
                <w:lang w:val="sr-Cyrl-RS"/>
              </w:rPr>
              <w:fldChar w:fldCharType="end"/>
            </w:r>
          </w:hyperlink>
        </w:p>
        <w:p w14:paraId="13684D02"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80" w:history="1">
            <w:r w:rsidR="00747709" w:rsidRPr="00B82924">
              <w:rPr>
                <w:rStyle w:val="Hyperlink"/>
                <w:noProof/>
                <w:lang w:val="sr-Cyrl-RS"/>
              </w:rPr>
              <w:t>1.3 Акроними, скраћенице, дефиниције</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_Toc484365380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5</w:t>
            </w:r>
            <w:r w:rsidR="00747709" w:rsidRPr="00B82924">
              <w:rPr>
                <w:noProof/>
                <w:webHidden/>
                <w:lang w:val="sr-Cyrl-RS"/>
              </w:rPr>
              <w:fldChar w:fldCharType="end"/>
            </w:r>
          </w:hyperlink>
        </w:p>
        <w:p w14:paraId="235F0066"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381" w:history="1">
            <w:r w:rsidR="00747709" w:rsidRPr="00B82924">
              <w:rPr>
                <w:rStyle w:val="Hyperlink"/>
                <w:noProof/>
                <w:lang w:val="sr-Cyrl-RS"/>
              </w:rPr>
              <w:t>2. Општи опис производа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_Toc484365381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6</w:t>
            </w:r>
            <w:r w:rsidR="00747709" w:rsidRPr="00B82924">
              <w:rPr>
                <w:noProof/>
                <w:webHidden/>
                <w:lang w:val="sr-Cyrl-RS"/>
              </w:rPr>
              <w:fldChar w:fldCharType="end"/>
            </w:r>
          </w:hyperlink>
        </w:p>
        <w:p w14:paraId="0E9F0527"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82" w:history="1">
            <w:r w:rsidR="00747709" w:rsidRPr="00B82924">
              <w:rPr>
                <w:rStyle w:val="Hyperlink"/>
                <w:noProof/>
                <w:lang w:val="sr-Cyrl-RS"/>
              </w:rPr>
              <w:t>2.1 Контекст производа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_Toc484365382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6</w:t>
            </w:r>
            <w:r w:rsidR="00747709" w:rsidRPr="00B82924">
              <w:rPr>
                <w:noProof/>
                <w:webHidden/>
                <w:lang w:val="sr-Cyrl-RS"/>
              </w:rPr>
              <w:fldChar w:fldCharType="end"/>
            </w:r>
          </w:hyperlink>
        </w:p>
        <w:p w14:paraId="05955036"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83" w:history="1">
            <w:r w:rsidR="00747709" w:rsidRPr="00B82924">
              <w:rPr>
                <w:rStyle w:val="Hyperlink"/>
                <w:noProof/>
                <w:lang w:val="sr-Cyrl-RS"/>
              </w:rPr>
              <w:t>2.2 Функције производа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_Toc484365383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7</w:t>
            </w:r>
            <w:r w:rsidR="00747709" w:rsidRPr="00B82924">
              <w:rPr>
                <w:noProof/>
                <w:webHidden/>
                <w:lang w:val="sr-Cyrl-RS"/>
              </w:rPr>
              <w:fldChar w:fldCharType="end"/>
            </w:r>
          </w:hyperlink>
        </w:p>
        <w:p w14:paraId="4C32CD15"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84" w:history="1">
            <w:r w:rsidR="00747709" w:rsidRPr="00B82924">
              <w:rPr>
                <w:rStyle w:val="Hyperlink"/>
                <w:noProof/>
                <w:lang w:val="sr-Cyrl-RS"/>
              </w:rPr>
              <w:t>2.3 Карактристике производа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_Toc484365384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7</w:t>
            </w:r>
            <w:r w:rsidR="00747709" w:rsidRPr="00B82924">
              <w:rPr>
                <w:noProof/>
                <w:webHidden/>
                <w:lang w:val="sr-Cyrl-RS"/>
              </w:rPr>
              <w:fldChar w:fldCharType="end"/>
            </w:r>
          </w:hyperlink>
        </w:p>
        <w:p w14:paraId="53F27193"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85" w:history="1">
            <w:r w:rsidR="00747709" w:rsidRPr="00B82924">
              <w:rPr>
                <w:rStyle w:val="Hyperlink"/>
                <w:noProof/>
                <w:lang w:val="sr-Cyrl-RS"/>
              </w:rPr>
              <w:t>2.4 Радно окружење</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_Toc484365385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8</w:t>
            </w:r>
            <w:r w:rsidR="00747709" w:rsidRPr="00B82924">
              <w:rPr>
                <w:noProof/>
                <w:webHidden/>
                <w:lang w:val="sr-Cyrl-RS"/>
              </w:rPr>
              <w:fldChar w:fldCharType="end"/>
            </w:r>
          </w:hyperlink>
        </w:p>
        <w:p w14:paraId="16FBF12B"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386" w:history="1">
            <w:r w:rsidR="00747709" w:rsidRPr="00B82924">
              <w:rPr>
                <w:rStyle w:val="Hyperlink"/>
                <w:noProof/>
                <w:lang w:val="sr-Cyrl-RS"/>
              </w:rPr>
              <w:t>3. Разматранје дизајна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_Toc484365386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8</w:t>
            </w:r>
            <w:r w:rsidR="00747709" w:rsidRPr="00B82924">
              <w:rPr>
                <w:noProof/>
                <w:webHidden/>
                <w:lang w:val="sr-Cyrl-RS"/>
              </w:rPr>
              <w:fldChar w:fldCharType="end"/>
            </w:r>
          </w:hyperlink>
        </w:p>
        <w:p w14:paraId="5A5FAD26"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87" w:history="1">
            <w:r w:rsidR="00747709" w:rsidRPr="00B82924">
              <w:rPr>
                <w:rStyle w:val="Hyperlink"/>
                <w:noProof/>
                <w:lang w:val="sr-Cyrl-RS"/>
              </w:rPr>
              <w:t>3.1 Ограничења имплементације и дизајна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_Toc484365387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8</w:t>
            </w:r>
            <w:r w:rsidR="00747709" w:rsidRPr="00B82924">
              <w:rPr>
                <w:noProof/>
                <w:webHidden/>
                <w:lang w:val="sr-Cyrl-RS"/>
              </w:rPr>
              <w:fldChar w:fldCharType="end"/>
            </w:r>
          </w:hyperlink>
        </w:p>
        <w:p w14:paraId="2382834B"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88" w:history="1">
            <w:r w:rsidR="00747709" w:rsidRPr="00B82924">
              <w:rPr>
                <w:rStyle w:val="Hyperlink"/>
                <w:noProof/>
                <w:lang w:val="sr-Cyrl-RS"/>
              </w:rPr>
              <w:t>3.2  Претпоставке и зависности</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_Toc484365388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8</w:t>
            </w:r>
            <w:r w:rsidR="00747709" w:rsidRPr="00B82924">
              <w:rPr>
                <w:noProof/>
                <w:webHidden/>
                <w:lang w:val="sr-Cyrl-RS"/>
              </w:rPr>
              <w:fldChar w:fldCharType="end"/>
            </w:r>
          </w:hyperlink>
        </w:p>
        <w:p w14:paraId="60F38AB8"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389" w:history="1">
            <w:r w:rsidR="00747709" w:rsidRPr="00B82924">
              <w:rPr>
                <w:rStyle w:val="Hyperlink"/>
                <w:noProof/>
                <w:lang w:val="sr-Cyrl-RS"/>
              </w:rPr>
              <w:t>4. Архитектура система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_Toc484365389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9</w:t>
            </w:r>
            <w:r w:rsidR="00747709" w:rsidRPr="00B82924">
              <w:rPr>
                <w:noProof/>
                <w:webHidden/>
                <w:lang w:val="sr-Cyrl-RS"/>
              </w:rPr>
              <w:fldChar w:fldCharType="end"/>
            </w:r>
          </w:hyperlink>
        </w:p>
        <w:p w14:paraId="7A1D90B4"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90" w:history="1">
            <w:r w:rsidR="00747709" w:rsidRPr="00B82924">
              <w:rPr>
                <w:rStyle w:val="Hyperlink"/>
                <w:noProof/>
                <w:lang w:val="sr-Cyrl-RS"/>
              </w:rPr>
              <w:t>4.1 Преглед система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_Toc484365390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9</w:t>
            </w:r>
            <w:r w:rsidR="00747709" w:rsidRPr="00B82924">
              <w:rPr>
                <w:noProof/>
                <w:webHidden/>
                <w:lang w:val="sr-Cyrl-RS"/>
              </w:rPr>
              <w:fldChar w:fldCharType="end"/>
            </w:r>
          </w:hyperlink>
        </w:p>
        <w:p w14:paraId="5B453DC1" w14:textId="77777777" w:rsidR="00747709" w:rsidRPr="00B82924" w:rsidRDefault="006A36E9">
          <w:pPr>
            <w:pStyle w:val="TOC3"/>
            <w:tabs>
              <w:tab w:val="right" w:leader="dot" w:pos="9350"/>
            </w:tabs>
            <w:rPr>
              <w:rFonts w:asciiTheme="minorHAnsi" w:hAnsiTheme="minorHAnsi"/>
              <w:noProof/>
              <w:sz w:val="22"/>
              <w:lang w:val="sr-Cyrl-RS" w:eastAsia="en-US"/>
            </w:rPr>
          </w:pPr>
          <w:hyperlink w:anchor="_Toc484365391" w:history="1">
            <w:r w:rsidR="00747709" w:rsidRPr="00B82924">
              <w:rPr>
                <w:rStyle w:val="Hyperlink"/>
                <w:noProof/>
                <w:lang w:val="sr-Cyrl-RS"/>
              </w:rPr>
              <w:t>4.1.1 Веб апликација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_Toc484365391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9</w:t>
            </w:r>
            <w:r w:rsidR="00747709" w:rsidRPr="00B82924">
              <w:rPr>
                <w:noProof/>
                <w:webHidden/>
                <w:lang w:val="sr-Cyrl-RS"/>
              </w:rPr>
              <w:fldChar w:fldCharType="end"/>
            </w:r>
          </w:hyperlink>
        </w:p>
        <w:p w14:paraId="0A5EF267" w14:textId="77777777" w:rsidR="00747709" w:rsidRPr="00B82924" w:rsidRDefault="006A36E9">
          <w:pPr>
            <w:pStyle w:val="TOC3"/>
            <w:tabs>
              <w:tab w:val="right" w:leader="dot" w:pos="9350"/>
            </w:tabs>
            <w:rPr>
              <w:rFonts w:asciiTheme="minorHAnsi" w:hAnsiTheme="minorHAnsi"/>
              <w:noProof/>
              <w:sz w:val="22"/>
              <w:lang w:val="sr-Cyrl-RS" w:eastAsia="en-US"/>
            </w:rPr>
          </w:pPr>
          <w:hyperlink w:anchor="_Toc484365392" w:history="1">
            <w:r w:rsidR="00747709" w:rsidRPr="00B82924">
              <w:rPr>
                <w:rStyle w:val="Hyperlink"/>
                <w:noProof/>
                <w:lang w:val="sr-Cyrl-RS"/>
              </w:rPr>
              <w:t>4.1.2 Систем за мерење података о земљишту</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_Toc484365392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9</w:t>
            </w:r>
            <w:r w:rsidR="00747709" w:rsidRPr="00B82924">
              <w:rPr>
                <w:noProof/>
                <w:webHidden/>
                <w:lang w:val="sr-Cyrl-RS"/>
              </w:rPr>
              <w:fldChar w:fldCharType="end"/>
            </w:r>
          </w:hyperlink>
        </w:p>
        <w:p w14:paraId="7786125C" w14:textId="77777777" w:rsidR="00747709" w:rsidRPr="00B82924" w:rsidRDefault="006A36E9">
          <w:pPr>
            <w:pStyle w:val="TOC3"/>
            <w:tabs>
              <w:tab w:val="right" w:leader="dot" w:pos="9350"/>
            </w:tabs>
            <w:rPr>
              <w:rFonts w:asciiTheme="minorHAnsi" w:hAnsiTheme="minorHAnsi"/>
              <w:noProof/>
              <w:sz w:val="22"/>
              <w:lang w:val="sr-Cyrl-RS" w:eastAsia="en-US"/>
            </w:rPr>
          </w:pPr>
          <w:hyperlink w:anchor="_Toc484365393" w:history="1">
            <w:r w:rsidR="00747709" w:rsidRPr="00B82924">
              <w:rPr>
                <w:rStyle w:val="Hyperlink"/>
                <w:noProof/>
                <w:lang w:val="sr-Cyrl-RS"/>
              </w:rPr>
              <w:t>4.1.3 Систем за мерење податка о температури ваздуха и временским приликама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_Toc484365393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w:t>
            </w:r>
            <w:r w:rsidR="00747709" w:rsidRPr="00B82924">
              <w:rPr>
                <w:noProof/>
                <w:webHidden/>
                <w:lang w:val="sr-Cyrl-RS"/>
              </w:rPr>
              <w:fldChar w:fldCharType="end"/>
            </w:r>
          </w:hyperlink>
        </w:p>
        <w:p w14:paraId="6D7B556C"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94" w:history="1">
            <w:r w:rsidR="00747709" w:rsidRPr="00B82924">
              <w:rPr>
                <w:rStyle w:val="Hyperlink"/>
                <w:noProof/>
                <w:lang w:val="sr-Cyrl-RS"/>
              </w:rPr>
              <w:t>4.2 Образложење дизајна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_Toc484365394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w:t>
            </w:r>
            <w:r w:rsidR="00747709" w:rsidRPr="00B82924">
              <w:rPr>
                <w:noProof/>
                <w:webHidden/>
                <w:lang w:val="sr-Cyrl-RS"/>
              </w:rPr>
              <w:fldChar w:fldCharType="end"/>
            </w:r>
          </w:hyperlink>
        </w:p>
        <w:p w14:paraId="2F88EFC5"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395" w:history="1">
            <w:r w:rsidR="00747709" w:rsidRPr="00B82924">
              <w:rPr>
                <w:rStyle w:val="Hyperlink"/>
                <w:noProof/>
                <w:lang w:val="sr-Cyrl-RS"/>
              </w:rPr>
              <w:t>5. Дизајн високог нивоа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_Toc484365395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12</w:t>
            </w:r>
            <w:r w:rsidR="00747709" w:rsidRPr="00B82924">
              <w:rPr>
                <w:noProof/>
                <w:webHidden/>
                <w:lang w:val="sr-Cyrl-RS"/>
              </w:rPr>
              <w:fldChar w:fldCharType="end"/>
            </w:r>
          </w:hyperlink>
        </w:p>
        <w:p w14:paraId="336322D2"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396" w:history="1">
            <w:r w:rsidR="00747709" w:rsidRPr="00B82924">
              <w:rPr>
                <w:rStyle w:val="Hyperlink"/>
                <w:noProof/>
                <w:lang w:val="sr-Cyrl-RS"/>
              </w:rPr>
              <w:t>6. Дизајн ниског нивоа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_Toc484365396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13</w:t>
            </w:r>
            <w:r w:rsidR="00747709" w:rsidRPr="00B82924">
              <w:rPr>
                <w:noProof/>
                <w:webHidden/>
                <w:lang w:val="sr-Cyrl-RS"/>
              </w:rPr>
              <w:fldChar w:fldCharType="end"/>
            </w:r>
          </w:hyperlink>
        </w:p>
        <w:p w14:paraId="7D3BAC59"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97" w:history="1">
            <w:r w:rsidR="00747709" w:rsidRPr="00B82924">
              <w:rPr>
                <w:rStyle w:val="Hyperlink"/>
                <w:noProof/>
                <w:lang w:val="sr-Cyrl-RS"/>
              </w:rPr>
              <w:t>6.1 Дизајн базе података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_Toc484365397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13</w:t>
            </w:r>
            <w:r w:rsidR="00747709" w:rsidRPr="00B82924">
              <w:rPr>
                <w:noProof/>
                <w:webHidden/>
                <w:lang w:val="sr-Cyrl-RS"/>
              </w:rPr>
              <w:fldChar w:fldCharType="end"/>
            </w:r>
          </w:hyperlink>
        </w:p>
        <w:p w14:paraId="754FDF45"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398" w:history="1">
            <w:r w:rsidR="00747709" w:rsidRPr="00B82924">
              <w:rPr>
                <w:rStyle w:val="Hyperlink"/>
                <w:noProof/>
                <w:lang w:val="sr-Cyrl-RS"/>
              </w:rPr>
              <w:t>7. Дијаграм класа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_Toc484365398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18</w:t>
            </w:r>
            <w:r w:rsidR="00747709" w:rsidRPr="00B82924">
              <w:rPr>
                <w:noProof/>
                <w:webHidden/>
                <w:lang w:val="sr-Cyrl-RS"/>
              </w:rPr>
              <w:fldChar w:fldCharType="end"/>
            </w:r>
          </w:hyperlink>
        </w:p>
        <w:p w14:paraId="14354D89"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399" w:history="1">
            <w:r w:rsidR="00747709" w:rsidRPr="00B82924">
              <w:rPr>
                <w:rStyle w:val="Hyperlink"/>
                <w:noProof/>
                <w:lang w:val="sr-Cyrl-RS"/>
              </w:rPr>
              <w:t>7.1 Клијентски део</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_Toc484365399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18</w:t>
            </w:r>
            <w:r w:rsidR="00747709" w:rsidRPr="00B82924">
              <w:rPr>
                <w:noProof/>
                <w:webHidden/>
                <w:lang w:val="sr-Cyrl-RS"/>
              </w:rPr>
              <w:fldChar w:fldCharType="end"/>
            </w:r>
          </w:hyperlink>
        </w:p>
        <w:p w14:paraId="5BEC30CC"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00" w:history="1">
            <w:r w:rsidR="00747709" w:rsidRPr="00B82924">
              <w:rPr>
                <w:rStyle w:val="Hyperlink"/>
                <w:noProof/>
                <w:lang w:val="sr-Cyrl-RS"/>
              </w:rPr>
              <w:t>7.2 Серверски део</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_Toc484365400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36</w:t>
            </w:r>
            <w:r w:rsidR="00747709" w:rsidRPr="00B82924">
              <w:rPr>
                <w:noProof/>
                <w:webHidden/>
                <w:lang w:val="sr-Cyrl-RS"/>
              </w:rPr>
              <w:fldChar w:fldCharType="end"/>
            </w:r>
          </w:hyperlink>
        </w:p>
        <w:p w14:paraId="0F18EC83"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401" w:history="1">
            <w:r w:rsidR="00747709" w:rsidRPr="00B82924">
              <w:rPr>
                <w:rStyle w:val="Hyperlink"/>
                <w:noProof/>
                <w:lang w:val="sr-Cyrl-RS"/>
              </w:rPr>
              <w:t>8. Дијаграми случајева коришћења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_Toc484365401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48</w:t>
            </w:r>
            <w:r w:rsidR="00747709" w:rsidRPr="00B82924">
              <w:rPr>
                <w:noProof/>
                <w:webHidden/>
                <w:lang w:val="sr-Cyrl-RS"/>
              </w:rPr>
              <w:fldChar w:fldCharType="end"/>
            </w:r>
          </w:hyperlink>
        </w:p>
        <w:p w14:paraId="4A360E5E"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02" w:history="1">
            <w:r w:rsidR="00747709" w:rsidRPr="00B82924">
              <w:rPr>
                <w:rStyle w:val="Hyperlink"/>
                <w:noProof/>
                <w:lang w:val="sr-Cyrl-RS"/>
              </w:rPr>
              <w:t>8.1 Регистрација и пријављивање на систем</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_Toc484365402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48</w:t>
            </w:r>
            <w:r w:rsidR="00747709" w:rsidRPr="00B82924">
              <w:rPr>
                <w:noProof/>
                <w:webHidden/>
                <w:lang w:val="sr-Cyrl-RS"/>
              </w:rPr>
              <w:fldChar w:fldCharType="end"/>
            </w:r>
          </w:hyperlink>
        </w:p>
        <w:p w14:paraId="16D20F82"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03" w:history="1">
            <w:r w:rsidR="00747709" w:rsidRPr="00B82924">
              <w:rPr>
                <w:rStyle w:val="Hyperlink"/>
                <w:noProof/>
                <w:lang w:val="sr-Cyrl-RS"/>
              </w:rPr>
              <w:t>8.2 Измена корисничких податка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_Toc484365403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51</w:t>
            </w:r>
            <w:r w:rsidR="00747709" w:rsidRPr="00B82924">
              <w:rPr>
                <w:noProof/>
                <w:webHidden/>
                <w:lang w:val="sr-Cyrl-RS"/>
              </w:rPr>
              <w:fldChar w:fldCharType="end"/>
            </w:r>
          </w:hyperlink>
        </w:p>
        <w:p w14:paraId="13A99C29"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04" w:history="1">
            <w:r w:rsidR="00747709" w:rsidRPr="00B82924">
              <w:rPr>
                <w:rStyle w:val="Hyperlink"/>
                <w:noProof/>
                <w:lang w:val="sr-Cyrl-RS"/>
              </w:rPr>
              <w:t>8.3 Приказ почетне стране</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_Toc484365404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53</w:t>
            </w:r>
            <w:r w:rsidR="00747709" w:rsidRPr="00B82924">
              <w:rPr>
                <w:noProof/>
                <w:webHidden/>
                <w:lang w:val="sr-Cyrl-RS"/>
              </w:rPr>
              <w:fldChar w:fldCharType="end"/>
            </w:r>
          </w:hyperlink>
        </w:p>
        <w:p w14:paraId="6CD891A1"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05" w:history="1">
            <w:r w:rsidR="00747709" w:rsidRPr="00B82924">
              <w:rPr>
                <w:rStyle w:val="Hyperlink"/>
                <w:noProof/>
                <w:lang w:val="sr-Cyrl-RS"/>
              </w:rPr>
              <w:t>8.4 Управљање сарадницима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_Toc484365405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56</w:t>
            </w:r>
            <w:r w:rsidR="00747709" w:rsidRPr="00B82924">
              <w:rPr>
                <w:noProof/>
                <w:webHidden/>
                <w:lang w:val="sr-Cyrl-RS"/>
              </w:rPr>
              <w:fldChar w:fldCharType="end"/>
            </w:r>
          </w:hyperlink>
        </w:p>
        <w:p w14:paraId="4B57CB4B"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06" w:history="1">
            <w:r w:rsidR="00747709" w:rsidRPr="00B82924">
              <w:rPr>
                <w:rStyle w:val="Hyperlink"/>
                <w:noProof/>
                <w:lang w:val="sr-Cyrl-RS"/>
              </w:rPr>
              <w:t>8.5 Управњање правилима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_Toc484365406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59</w:t>
            </w:r>
            <w:r w:rsidR="00747709" w:rsidRPr="00B82924">
              <w:rPr>
                <w:noProof/>
                <w:webHidden/>
                <w:lang w:val="sr-Cyrl-RS"/>
              </w:rPr>
              <w:fldChar w:fldCharType="end"/>
            </w:r>
          </w:hyperlink>
        </w:p>
        <w:p w14:paraId="021ED531"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07" w:history="1">
            <w:r w:rsidR="00747709" w:rsidRPr="00B82924">
              <w:rPr>
                <w:rStyle w:val="Hyperlink"/>
                <w:noProof/>
                <w:lang w:val="sr-Cyrl-RS"/>
              </w:rPr>
              <w:t>8.6 Рад се мерачима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_Toc484365407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61</w:t>
            </w:r>
            <w:r w:rsidR="00747709" w:rsidRPr="00B82924">
              <w:rPr>
                <w:noProof/>
                <w:webHidden/>
                <w:lang w:val="sr-Cyrl-RS"/>
              </w:rPr>
              <w:fldChar w:fldCharType="end"/>
            </w:r>
          </w:hyperlink>
        </w:p>
        <w:p w14:paraId="73E55D37"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08" w:history="1">
            <w:r w:rsidR="00747709" w:rsidRPr="00B82924">
              <w:rPr>
                <w:rStyle w:val="Hyperlink"/>
                <w:noProof/>
                <w:lang w:val="sr-Cyrl-RS"/>
              </w:rPr>
              <w:t>8.7 Додавање плантажа и имања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_Toc484365408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63</w:t>
            </w:r>
            <w:r w:rsidR="00747709" w:rsidRPr="00B82924">
              <w:rPr>
                <w:noProof/>
                <w:webHidden/>
                <w:lang w:val="sr-Cyrl-RS"/>
              </w:rPr>
              <w:fldChar w:fldCharType="end"/>
            </w:r>
          </w:hyperlink>
        </w:p>
        <w:p w14:paraId="4135EB76"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09" w:history="1">
            <w:r w:rsidR="00747709" w:rsidRPr="00B82924">
              <w:rPr>
                <w:rStyle w:val="Hyperlink"/>
                <w:noProof/>
                <w:lang w:val="sr-Cyrl-RS"/>
              </w:rPr>
              <w:t>8.8 Додавање и брисање биљних култура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_Toc484365409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65</w:t>
            </w:r>
            <w:r w:rsidR="00747709" w:rsidRPr="00B82924">
              <w:rPr>
                <w:noProof/>
                <w:webHidden/>
                <w:lang w:val="sr-Cyrl-RS"/>
              </w:rPr>
              <w:fldChar w:fldCharType="end"/>
            </w:r>
          </w:hyperlink>
        </w:p>
        <w:p w14:paraId="4C96EE99"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10" w:history="1">
            <w:r w:rsidR="00747709" w:rsidRPr="00B82924">
              <w:rPr>
                <w:rStyle w:val="Hyperlink"/>
                <w:noProof/>
                <w:lang w:val="sr-Cyrl-RS"/>
              </w:rPr>
              <w:t>8.9 Администрација корисника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_Toc484365410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68</w:t>
            </w:r>
            <w:r w:rsidR="00747709" w:rsidRPr="00B82924">
              <w:rPr>
                <w:noProof/>
                <w:webHidden/>
                <w:lang w:val="sr-Cyrl-RS"/>
              </w:rPr>
              <w:fldChar w:fldCharType="end"/>
            </w:r>
          </w:hyperlink>
        </w:p>
        <w:p w14:paraId="554C5087"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411" w:history="1">
            <w:r w:rsidR="00747709" w:rsidRPr="00B82924">
              <w:rPr>
                <w:rStyle w:val="Hyperlink"/>
                <w:noProof/>
                <w:lang w:val="sr-Cyrl-RS"/>
              </w:rPr>
              <w:t>9. Дијаграми секвенци</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_Toc484365411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71</w:t>
            </w:r>
            <w:r w:rsidR="00747709" w:rsidRPr="00B82924">
              <w:rPr>
                <w:noProof/>
                <w:webHidden/>
                <w:lang w:val="sr-Cyrl-RS"/>
              </w:rPr>
              <w:fldChar w:fldCharType="end"/>
            </w:r>
          </w:hyperlink>
        </w:p>
        <w:p w14:paraId="6BBA28ED"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12" w:history="1">
            <w:r w:rsidR="00747709" w:rsidRPr="00B82924">
              <w:rPr>
                <w:rStyle w:val="Hyperlink"/>
                <w:noProof/>
                <w:lang w:val="sr-Cyrl-RS"/>
              </w:rPr>
              <w:t>9.1 Регистрација и пријављивање на систем</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_Toc484365412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71</w:t>
            </w:r>
            <w:r w:rsidR="00747709" w:rsidRPr="00B82924">
              <w:rPr>
                <w:noProof/>
                <w:webHidden/>
                <w:lang w:val="sr-Cyrl-RS"/>
              </w:rPr>
              <w:fldChar w:fldCharType="end"/>
            </w:r>
          </w:hyperlink>
        </w:p>
        <w:p w14:paraId="5FC0FCCA"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13" w:history="1">
            <w:r w:rsidR="00747709" w:rsidRPr="00B82924">
              <w:rPr>
                <w:rStyle w:val="Hyperlink"/>
                <w:noProof/>
                <w:lang w:val="sr-Cyrl-RS"/>
              </w:rPr>
              <w:t>9.2 Измена корисничких података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_Toc484365413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73</w:t>
            </w:r>
            <w:r w:rsidR="00747709" w:rsidRPr="00B82924">
              <w:rPr>
                <w:noProof/>
                <w:webHidden/>
                <w:lang w:val="sr-Cyrl-RS"/>
              </w:rPr>
              <w:fldChar w:fldCharType="end"/>
            </w:r>
          </w:hyperlink>
        </w:p>
        <w:p w14:paraId="09AEB26B"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14" w:history="1">
            <w:r w:rsidR="00747709" w:rsidRPr="00B82924">
              <w:rPr>
                <w:rStyle w:val="Hyperlink"/>
                <w:noProof/>
                <w:lang w:val="sr-Cyrl-RS"/>
              </w:rPr>
              <w:t>9.3 Приказ почетне стране</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_Toc484365414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76</w:t>
            </w:r>
            <w:r w:rsidR="00747709" w:rsidRPr="00B82924">
              <w:rPr>
                <w:noProof/>
                <w:webHidden/>
                <w:lang w:val="sr-Cyrl-RS"/>
              </w:rPr>
              <w:fldChar w:fldCharType="end"/>
            </w:r>
          </w:hyperlink>
        </w:p>
        <w:p w14:paraId="0DFF6EF8"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15" w:history="1">
            <w:r w:rsidR="00747709" w:rsidRPr="00B82924">
              <w:rPr>
                <w:rStyle w:val="Hyperlink"/>
                <w:noProof/>
                <w:lang w:val="sr-Cyrl-RS"/>
              </w:rPr>
              <w:t>9.4 Управљање сарадницима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_Toc484365415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79</w:t>
            </w:r>
            <w:r w:rsidR="00747709" w:rsidRPr="00B82924">
              <w:rPr>
                <w:noProof/>
                <w:webHidden/>
                <w:lang w:val="sr-Cyrl-RS"/>
              </w:rPr>
              <w:fldChar w:fldCharType="end"/>
            </w:r>
          </w:hyperlink>
        </w:p>
        <w:p w14:paraId="1B50C722"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16" w:history="1">
            <w:r w:rsidR="00747709" w:rsidRPr="00B82924">
              <w:rPr>
                <w:rStyle w:val="Hyperlink"/>
                <w:noProof/>
                <w:lang w:val="sr-Cyrl-RS"/>
              </w:rPr>
              <w:t>9.5 Управњање правилима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_Toc484365416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86</w:t>
            </w:r>
            <w:r w:rsidR="00747709" w:rsidRPr="00B82924">
              <w:rPr>
                <w:noProof/>
                <w:webHidden/>
                <w:lang w:val="sr-Cyrl-RS"/>
              </w:rPr>
              <w:fldChar w:fldCharType="end"/>
            </w:r>
          </w:hyperlink>
        </w:p>
        <w:p w14:paraId="04F42F2F"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17" w:history="1">
            <w:r w:rsidR="00747709" w:rsidRPr="00B82924">
              <w:rPr>
                <w:rStyle w:val="Hyperlink"/>
                <w:noProof/>
                <w:lang w:val="sr-Cyrl-RS"/>
              </w:rPr>
              <w:t>9.6 Рад се мерачима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_Toc484365417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89</w:t>
            </w:r>
            <w:r w:rsidR="00747709" w:rsidRPr="00B82924">
              <w:rPr>
                <w:noProof/>
                <w:webHidden/>
                <w:lang w:val="sr-Cyrl-RS"/>
              </w:rPr>
              <w:fldChar w:fldCharType="end"/>
            </w:r>
          </w:hyperlink>
        </w:p>
        <w:p w14:paraId="26C2CAA9"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18" w:history="1">
            <w:r w:rsidR="00747709" w:rsidRPr="00B82924">
              <w:rPr>
                <w:rStyle w:val="Hyperlink"/>
                <w:noProof/>
                <w:lang w:val="sr-Cyrl-RS"/>
              </w:rPr>
              <w:t>9.7 Додавање плантажа и имања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_Toc484365418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90</w:t>
            </w:r>
            <w:r w:rsidR="00747709" w:rsidRPr="00B82924">
              <w:rPr>
                <w:noProof/>
                <w:webHidden/>
                <w:lang w:val="sr-Cyrl-RS"/>
              </w:rPr>
              <w:fldChar w:fldCharType="end"/>
            </w:r>
          </w:hyperlink>
        </w:p>
        <w:p w14:paraId="19E56BCC"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19" w:history="1">
            <w:r w:rsidR="00747709" w:rsidRPr="00B82924">
              <w:rPr>
                <w:rStyle w:val="Hyperlink"/>
                <w:noProof/>
                <w:lang w:val="sr-Cyrl-RS"/>
              </w:rPr>
              <w:t>9.8 Додавање и брисање биљних култура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_Toc484365419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92</w:t>
            </w:r>
            <w:r w:rsidR="00747709" w:rsidRPr="00B82924">
              <w:rPr>
                <w:noProof/>
                <w:webHidden/>
                <w:lang w:val="sr-Cyrl-RS"/>
              </w:rPr>
              <w:fldChar w:fldCharType="end"/>
            </w:r>
          </w:hyperlink>
        </w:p>
        <w:p w14:paraId="11651FA5"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20" w:history="1">
            <w:r w:rsidR="00747709" w:rsidRPr="00B82924">
              <w:rPr>
                <w:rStyle w:val="Hyperlink"/>
                <w:noProof/>
                <w:lang w:val="sr-Cyrl-RS"/>
              </w:rPr>
              <w:t>9.9 Администрација корисника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_Toc484365420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94</w:t>
            </w:r>
            <w:r w:rsidR="00747709" w:rsidRPr="00B82924">
              <w:rPr>
                <w:noProof/>
                <w:webHidden/>
                <w:lang w:val="sr-Cyrl-RS"/>
              </w:rPr>
              <w:fldChar w:fldCharType="end"/>
            </w:r>
          </w:hyperlink>
        </w:p>
        <w:p w14:paraId="6F7BA8B2" w14:textId="77777777" w:rsidR="00747709" w:rsidRPr="00B82924" w:rsidRDefault="006A36E9">
          <w:pPr>
            <w:pStyle w:val="TOC1"/>
            <w:tabs>
              <w:tab w:val="right" w:leader="dot" w:pos="9350"/>
            </w:tabs>
            <w:rPr>
              <w:rFonts w:asciiTheme="minorHAnsi" w:hAnsiTheme="minorHAnsi"/>
              <w:noProof/>
              <w:sz w:val="22"/>
              <w:lang w:val="sr-Cyrl-RS" w:eastAsia="en-US"/>
            </w:rPr>
          </w:pPr>
          <w:hyperlink w:anchor="_Toc484365421" w:history="1">
            <w:r w:rsidR="00747709" w:rsidRPr="00B82924">
              <w:rPr>
                <w:rStyle w:val="Hyperlink"/>
                <w:noProof/>
                <w:lang w:val="sr-Cyrl-RS"/>
              </w:rPr>
              <w:t>10. Дизајн корисничког интерфејса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_Toc484365421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99</w:t>
            </w:r>
            <w:r w:rsidR="00747709" w:rsidRPr="00B82924">
              <w:rPr>
                <w:noProof/>
                <w:webHidden/>
                <w:lang w:val="sr-Cyrl-RS"/>
              </w:rPr>
              <w:fldChar w:fldCharType="end"/>
            </w:r>
          </w:hyperlink>
        </w:p>
        <w:p w14:paraId="7603B7DC"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22" w:history="1">
            <w:r w:rsidR="00747709" w:rsidRPr="00B82924">
              <w:rPr>
                <w:rStyle w:val="Hyperlink"/>
                <w:noProof/>
                <w:lang w:val="sr-Cyrl-RS"/>
              </w:rPr>
              <w:t>10.1 Главна страна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_Toc484365422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99</w:t>
            </w:r>
            <w:r w:rsidR="00747709" w:rsidRPr="00B82924">
              <w:rPr>
                <w:noProof/>
                <w:webHidden/>
                <w:lang w:val="sr-Cyrl-RS"/>
              </w:rPr>
              <w:fldChar w:fldCharType="end"/>
            </w:r>
          </w:hyperlink>
        </w:p>
        <w:p w14:paraId="07B1753A" w14:textId="77777777" w:rsidR="00747709" w:rsidRPr="00B82924" w:rsidRDefault="006A36E9">
          <w:pPr>
            <w:pStyle w:val="TOC3"/>
            <w:tabs>
              <w:tab w:val="right" w:leader="dot" w:pos="9350"/>
            </w:tabs>
            <w:rPr>
              <w:rFonts w:asciiTheme="minorHAnsi" w:hAnsiTheme="minorHAnsi"/>
              <w:noProof/>
              <w:sz w:val="22"/>
              <w:lang w:val="sr-Cyrl-RS" w:eastAsia="en-US"/>
            </w:rPr>
          </w:pPr>
          <w:hyperlink w:anchor="_Toc484365423" w:history="1">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_Toc484365423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100</w:t>
            </w:r>
            <w:r w:rsidR="00747709" w:rsidRPr="00B82924">
              <w:rPr>
                <w:noProof/>
                <w:webHidden/>
                <w:lang w:val="sr-Cyrl-RS"/>
              </w:rPr>
              <w:fldChar w:fldCharType="end"/>
            </w:r>
          </w:hyperlink>
        </w:p>
        <w:p w14:paraId="3DEAE0C0"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24" w:history="1">
            <w:r w:rsidR="00747709" w:rsidRPr="00B82924">
              <w:rPr>
                <w:rStyle w:val="Hyperlink"/>
                <w:noProof/>
                <w:lang w:val="sr-Cyrl-RS"/>
              </w:rPr>
              <w:t>10.2  Логин страна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_Toc484365424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100</w:t>
            </w:r>
            <w:r w:rsidR="00747709" w:rsidRPr="00B82924">
              <w:rPr>
                <w:noProof/>
                <w:webHidden/>
                <w:lang w:val="sr-Cyrl-RS"/>
              </w:rPr>
              <w:fldChar w:fldCharType="end"/>
            </w:r>
          </w:hyperlink>
        </w:p>
        <w:p w14:paraId="76BD05CE"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25" w:history="1">
            <w:r w:rsidR="00747709" w:rsidRPr="00B82924">
              <w:rPr>
                <w:rStyle w:val="Hyperlink"/>
                <w:noProof/>
                <w:lang w:val="sr-Cyrl-RS"/>
              </w:rPr>
              <w:t>10.3  Надоградња привилегија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_Toc484365425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102</w:t>
            </w:r>
            <w:r w:rsidR="00747709" w:rsidRPr="00B82924">
              <w:rPr>
                <w:noProof/>
                <w:webHidden/>
                <w:lang w:val="sr-Cyrl-RS"/>
              </w:rPr>
              <w:fldChar w:fldCharType="end"/>
            </w:r>
          </w:hyperlink>
        </w:p>
        <w:p w14:paraId="4C94AACB" w14:textId="77777777" w:rsidR="00747709" w:rsidRPr="00B82924" w:rsidRDefault="006A36E9">
          <w:pPr>
            <w:pStyle w:val="TOC3"/>
            <w:tabs>
              <w:tab w:val="right" w:leader="dot" w:pos="9350"/>
            </w:tabs>
            <w:rPr>
              <w:rFonts w:asciiTheme="minorHAnsi" w:hAnsiTheme="minorHAnsi"/>
              <w:noProof/>
              <w:sz w:val="22"/>
              <w:lang w:val="sr-Cyrl-RS" w:eastAsia="en-US"/>
            </w:rPr>
          </w:pPr>
          <w:hyperlink w:anchor="_Toc484365426" w:history="1">
            <w:r w:rsidR="00747709" w:rsidRPr="00B82924">
              <w:rPr>
                <w:rStyle w:val="Hyperlink"/>
                <w:noProof/>
                <w:lang w:val="sr-Cyrl-RS"/>
              </w:rPr>
              <w:t>10.3.1 Потражња власништва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_Toc484365426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103</w:t>
            </w:r>
            <w:r w:rsidR="00747709" w:rsidRPr="00B82924">
              <w:rPr>
                <w:noProof/>
                <w:webHidden/>
                <w:lang w:val="sr-Cyrl-RS"/>
              </w:rPr>
              <w:fldChar w:fldCharType="end"/>
            </w:r>
          </w:hyperlink>
        </w:p>
        <w:p w14:paraId="7E690A6E"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27" w:history="1">
            <w:r w:rsidR="00747709" w:rsidRPr="00B82924">
              <w:rPr>
                <w:rStyle w:val="Hyperlink"/>
                <w:noProof/>
                <w:lang w:val="sr-Cyrl-RS"/>
              </w:rPr>
              <w:t>10.4 Фиксни делови апликације</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_Toc484365427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104</w:t>
            </w:r>
            <w:r w:rsidR="00747709" w:rsidRPr="00B82924">
              <w:rPr>
                <w:noProof/>
                <w:webHidden/>
                <w:lang w:val="sr-Cyrl-RS"/>
              </w:rPr>
              <w:fldChar w:fldCharType="end"/>
            </w:r>
          </w:hyperlink>
        </w:p>
        <w:p w14:paraId="1EC21241" w14:textId="77777777" w:rsidR="00747709" w:rsidRPr="00B82924" w:rsidRDefault="006A36E9">
          <w:pPr>
            <w:pStyle w:val="TOC3"/>
            <w:tabs>
              <w:tab w:val="right" w:leader="dot" w:pos="9350"/>
            </w:tabs>
            <w:rPr>
              <w:rFonts w:asciiTheme="minorHAnsi" w:hAnsiTheme="minorHAnsi"/>
              <w:noProof/>
              <w:sz w:val="22"/>
              <w:lang w:val="sr-Cyrl-RS" w:eastAsia="en-US"/>
            </w:rPr>
          </w:pPr>
          <w:hyperlink w:anchor="_Toc484365428" w:history="1">
            <w:r w:rsidR="00747709" w:rsidRPr="00B82924">
              <w:rPr>
                <w:rStyle w:val="Hyperlink"/>
                <w:noProof/>
                <w:lang w:val="sr-Cyrl-RS"/>
              </w:rPr>
              <w:t>10.4.1 Главни навигациони мени</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_Toc484365428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104</w:t>
            </w:r>
            <w:r w:rsidR="00747709" w:rsidRPr="00B82924">
              <w:rPr>
                <w:noProof/>
                <w:webHidden/>
                <w:lang w:val="sr-Cyrl-RS"/>
              </w:rPr>
              <w:fldChar w:fldCharType="end"/>
            </w:r>
          </w:hyperlink>
        </w:p>
        <w:p w14:paraId="1642F77F" w14:textId="77777777" w:rsidR="00747709" w:rsidRPr="00B82924" w:rsidRDefault="006A36E9">
          <w:pPr>
            <w:pStyle w:val="TOC3"/>
            <w:tabs>
              <w:tab w:val="right" w:leader="dot" w:pos="9350"/>
            </w:tabs>
            <w:rPr>
              <w:rFonts w:asciiTheme="minorHAnsi" w:hAnsiTheme="minorHAnsi"/>
              <w:noProof/>
              <w:sz w:val="22"/>
              <w:lang w:val="sr-Cyrl-RS" w:eastAsia="en-US"/>
            </w:rPr>
          </w:pPr>
          <w:hyperlink w:anchor="_Toc484365429" w:history="1">
            <w:r w:rsidR="00747709" w:rsidRPr="00B82924">
              <w:rPr>
                <w:rStyle w:val="Hyperlink"/>
                <w:noProof/>
                <w:lang w:val="sr-Cyrl-RS"/>
              </w:rPr>
              <w:t>10.4.2 Секундарни мени</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_Toc484365429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105</w:t>
            </w:r>
            <w:r w:rsidR="00747709" w:rsidRPr="00B82924">
              <w:rPr>
                <w:noProof/>
                <w:webHidden/>
                <w:lang w:val="sr-Cyrl-RS"/>
              </w:rPr>
              <w:fldChar w:fldCharType="end"/>
            </w:r>
          </w:hyperlink>
        </w:p>
        <w:p w14:paraId="221D793D" w14:textId="77777777" w:rsidR="00747709" w:rsidRPr="00B82924" w:rsidRDefault="006A36E9">
          <w:pPr>
            <w:pStyle w:val="TOC3"/>
            <w:tabs>
              <w:tab w:val="right" w:leader="dot" w:pos="9350"/>
            </w:tabs>
            <w:rPr>
              <w:rFonts w:asciiTheme="minorHAnsi" w:hAnsiTheme="minorHAnsi"/>
              <w:noProof/>
              <w:sz w:val="22"/>
              <w:lang w:val="sr-Cyrl-RS" w:eastAsia="en-US"/>
            </w:rPr>
          </w:pPr>
          <w:hyperlink w:anchor="_Toc484365430" w:history="1">
            <w:r w:rsidR="00747709" w:rsidRPr="00B82924">
              <w:rPr>
                <w:rStyle w:val="Hyperlink"/>
                <w:noProof/>
                <w:lang w:val="sr-Cyrl-RS"/>
              </w:rPr>
              <w:t>10.4.3 Брзи линкови</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_Toc484365430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105</w:t>
            </w:r>
            <w:r w:rsidR="00747709" w:rsidRPr="00B82924">
              <w:rPr>
                <w:noProof/>
                <w:webHidden/>
                <w:lang w:val="sr-Cyrl-RS"/>
              </w:rPr>
              <w:fldChar w:fldCharType="end"/>
            </w:r>
          </w:hyperlink>
        </w:p>
        <w:p w14:paraId="5FC0D22E"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31" w:history="1">
            <w:r w:rsidR="00747709" w:rsidRPr="00B82924">
              <w:rPr>
                <w:rStyle w:val="Hyperlink"/>
                <w:noProof/>
                <w:lang w:val="sr-Cyrl-RS"/>
              </w:rPr>
              <w:t>10.5 Поштанско сандуче</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_Toc484365431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106</w:t>
            </w:r>
            <w:r w:rsidR="00747709" w:rsidRPr="00B82924">
              <w:rPr>
                <w:noProof/>
                <w:webHidden/>
                <w:lang w:val="sr-Cyrl-RS"/>
              </w:rPr>
              <w:fldChar w:fldCharType="end"/>
            </w:r>
          </w:hyperlink>
        </w:p>
        <w:p w14:paraId="034C1152"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32" w:history="1">
            <w:r w:rsidR="00747709" w:rsidRPr="00B82924">
              <w:rPr>
                <w:rStyle w:val="Hyperlink"/>
                <w:i/>
                <w:iCs/>
                <w:noProof/>
                <w:lang w:val="sr-Cyrl-RS"/>
              </w:rPr>
              <w:t>10.6</w:t>
            </w:r>
            <w:r w:rsidR="00747709" w:rsidRPr="00B82924">
              <w:rPr>
                <w:rStyle w:val="Hyperlink"/>
                <w:noProof/>
                <w:lang w:val="sr-Cyrl-RS"/>
              </w:rPr>
              <w:t xml:space="preserve">  Обавештења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_Toc484365432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107</w:t>
            </w:r>
            <w:r w:rsidR="00747709" w:rsidRPr="00B82924">
              <w:rPr>
                <w:noProof/>
                <w:webHidden/>
                <w:lang w:val="sr-Cyrl-RS"/>
              </w:rPr>
              <w:fldChar w:fldCharType="end"/>
            </w:r>
          </w:hyperlink>
        </w:p>
        <w:p w14:paraId="18412BC4"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33" w:history="1">
            <w:r w:rsidR="00747709" w:rsidRPr="00B82924">
              <w:rPr>
                <w:rStyle w:val="Hyperlink"/>
                <w:noProof/>
                <w:lang w:val="sr-Cyrl-RS"/>
              </w:rPr>
              <w:t>10.7  Страница за приказ плантажа и имања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_Toc484365433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108</w:t>
            </w:r>
            <w:r w:rsidR="00747709" w:rsidRPr="00B82924">
              <w:rPr>
                <w:noProof/>
                <w:webHidden/>
                <w:lang w:val="sr-Cyrl-RS"/>
              </w:rPr>
              <w:fldChar w:fldCharType="end"/>
            </w:r>
          </w:hyperlink>
        </w:p>
        <w:p w14:paraId="1738C1CB"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34" w:history="1">
            <w:r w:rsidR="00747709" w:rsidRPr="00B82924">
              <w:rPr>
                <w:rStyle w:val="Hyperlink"/>
                <w:i/>
                <w:iCs/>
                <w:noProof/>
                <w:lang w:val="sr-Cyrl-RS"/>
              </w:rPr>
              <w:t xml:space="preserve">10.8 </w:t>
            </w:r>
            <w:r w:rsidR="00747709" w:rsidRPr="00B82924">
              <w:rPr>
                <w:rStyle w:val="Hyperlink"/>
                <w:noProof/>
                <w:lang w:val="sr-Cyrl-RS"/>
              </w:rPr>
              <w:t xml:space="preserve">  Додавање плантаже</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_Toc484365434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111</w:t>
            </w:r>
            <w:r w:rsidR="00747709" w:rsidRPr="00B82924">
              <w:rPr>
                <w:noProof/>
                <w:webHidden/>
                <w:lang w:val="sr-Cyrl-RS"/>
              </w:rPr>
              <w:fldChar w:fldCharType="end"/>
            </w:r>
          </w:hyperlink>
        </w:p>
        <w:p w14:paraId="776F4D14"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35" w:history="1">
            <w:r w:rsidR="00747709" w:rsidRPr="00B82924">
              <w:rPr>
                <w:rStyle w:val="Hyperlink"/>
                <w:noProof/>
                <w:lang w:val="sr-Cyrl-RS"/>
              </w:rPr>
              <w:t>10.9   Додавање радника и улога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_Toc484365435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111</w:t>
            </w:r>
            <w:r w:rsidR="00747709" w:rsidRPr="00B82924">
              <w:rPr>
                <w:noProof/>
                <w:webHidden/>
                <w:lang w:val="sr-Cyrl-RS"/>
              </w:rPr>
              <w:fldChar w:fldCharType="end"/>
            </w:r>
          </w:hyperlink>
        </w:p>
        <w:p w14:paraId="03ECEB49"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36" w:history="1">
            <w:r w:rsidR="00747709" w:rsidRPr="00B82924">
              <w:rPr>
                <w:rStyle w:val="Hyperlink"/>
                <w:noProof/>
                <w:lang w:val="sr-Cyrl-RS"/>
              </w:rPr>
              <w:t>10.10  Додавање и брисање биљних култура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_Toc484365436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113</w:t>
            </w:r>
            <w:r w:rsidR="00747709" w:rsidRPr="00B82924">
              <w:rPr>
                <w:noProof/>
                <w:webHidden/>
                <w:lang w:val="sr-Cyrl-RS"/>
              </w:rPr>
              <w:fldChar w:fldCharType="end"/>
            </w:r>
          </w:hyperlink>
        </w:p>
        <w:p w14:paraId="330AFC1A"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37" w:history="1">
            <w:r w:rsidR="00747709" w:rsidRPr="00B82924">
              <w:rPr>
                <w:rStyle w:val="Hyperlink"/>
                <w:i/>
                <w:iCs/>
                <w:noProof/>
                <w:lang w:val="sr-Cyrl-RS"/>
              </w:rPr>
              <w:t>10.11</w:t>
            </w:r>
            <w:r w:rsidR="00747709" w:rsidRPr="00B82924">
              <w:rPr>
                <w:rStyle w:val="Hyperlink"/>
                <w:noProof/>
                <w:lang w:val="sr-Cyrl-RS"/>
              </w:rPr>
              <w:t xml:space="preserve">  Додавање мерача и повезивање мерача са плантажом</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_Toc484365437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113</w:t>
            </w:r>
            <w:r w:rsidR="00747709" w:rsidRPr="00B82924">
              <w:rPr>
                <w:noProof/>
                <w:webHidden/>
                <w:lang w:val="sr-Cyrl-RS"/>
              </w:rPr>
              <w:fldChar w:fldCharType="end"/>
            </w:r>
          </w:hyperlink>
        </w:p>
        <w:p w14:paraId="47764E35" w14:textId="77777777" w:rsidR="00747709" w:rsidRPr="00B82924" w:rsidRDefault="006A36E9">
          <w:pPr>
            <w:pStyle w:val="TOC2"/>
            <w:tabs>
              <w:tab w:val="right" w:leader="dot" w:pos="9350"/>
            </w:tabs>
            <w:rPr>
              <w:rFonts w:asciiTheme="minorHAnsi" w:hAnsiTheme="minorHAnsi"/>
              <w:noProof/>
              <w:sz w:val="22"/>
              <w:lang w:val="sr-Cyrl-RS" w:eastAsia="en-US"/>
            </w:rPr>
          </w:pPr>
          <w:hyperlink w:anchor="_Toc484365438" w:history="1">
            <w:r w:rsidR="00747709" w:rsidRPr="00B82924">
              <w:rPr>
                <w:rStyle w:val="Hyperlink"/>
                <w:i/>
                <w:iCs/>
                <w:noProof/>
                <w:lang w:val="sr-Cyrl-RS"/>
              </w:rPr>
              <w:t>10.12</w:t>
            </w:r>
            <w:r w:rsidR="00747709" w:rsidRPr="00B82924">
              <w:rPr>
                <w:rStyle w:val="Hyperlink"/>
                <w:noProof/>
                <w:lang w:val="sr-Cyrl-RS"/>
              </w:rPr>
              <w:t xml:space="preserve"> Експертски систем – правила</w:t>
            </w:r>
            <w:r w:rsidR="00747709" w:rsidRPr="00B82924">
              <w:rPr>
                <w:noProof/>
                <w:webHidden/>
                <w:lang w:val="sr-Cyrl-RS"/>
              </w:rPr>
              <w:tab/>
            </w:r>
            <w:r w:rsidR="00747709" w:rsidRPr="00B82924">
              <w:rPr>
                <w:noProof/>
                <w:webHidden/>
                <w:lang w:val="sr-Cyrl-RS"/>
              </w:rPr>
              <w:fldChar w:fldCharType="begin"/>
            </w:r>
            <w:r w:rsidR="00747709" w:rsidRPr="00B82924">
              <w:rPr>
                <w:noProof/>
                <w:webHidden/>
                <w:lang w:val="sr-Cyrl-RS"/>
              </w:rPr>
              <w:instrText xml:space="preserve"> PAGEREF _Toc484365438 \h </w:instrText>
            </w:r>
            <w:r w:rsidR="00747709" w:rsidRPr="00B82924">
              <w:rPr>
                <w:noProof/>
                <w:webHidden/>
                <w:lang w:val="sr-Cyrl-RS"/>
              </w:rPr>
            </w:r>
            <w:r w:rsidR="00747709" w:rsidRPr="00B82924">
              <w:rPr>
                <w:noProof/>
                <w:webHidden/>
                <w:lang w:val="sr-Cyrl-RS"/>
              </w:rPr>
              <w:fldChar w:fldCharType="separate"/>
            </w:r>
            <w:r w:rsidR="00747709" w:rsidRPr="00B82924">
              <w:rPr>
                <w:noProof/>
                <w:webHidden/>
                <w:lang w:val="sr-Cyrl-RS"/>
              </w:rPr>
              <w:t>114</w:t>
            </w:r>
            <w:r w:rsidR="00747709" w:rsidRPr="00B82924">
              <w:rPr>
                <w:noProof/>
                <w:webHidden/>
                <w:lang w:val="sr-Cyrl-RS"/>
              </w:rPr>
              <w:fldChar w:fldCharType="end"/>
            </w:r>
          </w:hyperlink>
        </w:p>
        <w:p w14:paraId="20A31C26" w14:textId="77777777" w:rsidR="00B92FB9" w:rsidRPr="00B82924" w:rsidRDefault="00B92FB9" w:rsidP="00CB31D7">
          <w:pPr>
            <w:spacing w:after="0"/>
            <w:rPr>
              <w:lang w:val="sr-Cyrl-RS"/>
            </w:rPr>
          </w:pPr>
          <w:r w:rsidRPr="00B82924">
            <w:rPr>
              <w:bCs/>
              <w:noProof/>
              <w:szCs w:val="24"/>
              <w:lang w:val="sr-Cyrl-RS"/>
            </w:rPr>
            <w:fldChar w:fldCharType="end"/>
          </w:r>
          <w:commentRangeEnd w:id="11"/>
          <w:r w:rsidR="000C46FF" w:rsidRPr="00B82924">
            <w:rPr>
              <w:rStyle w:val="CommentReference"/>
              <w:lang w:val="sr-Cyrl-RS"/>
            </w:rPr>
            <w:commentReference w:id="11"/>
          </w:r>
        </w:p>
      </w:sdtContent>
    </w:sdt>
    <w:p w14:paraId="2C7BAFED" w14:textId="77777777" w:rsidR="00B92FB9" w:rsidRPr="00B82924" w:rsidRDefault="00B92FB9" w:rsidP="00CE3EBE">
      <w:pPr>
        <w:rPr>
          <w:lang w:val="sr-Cyrl-RS"/>
        </w:rPr>
      </w:pPr>
    </w:p>
    <w:p w14:paraId="2018F3F0" w14:textId="77777777" w:rsidR="00B92FB9" w:rsidRPr="00B82924" w:rsidRDefault="00B92FB9" w:rsidP="00D54F63">
      <w:pPr>
        <w:ind w:firstLine="0"/>
        <w:rPr>
          <w:lang w:val="sr-Cyrl-RS"/>
        </w:rPr>
      </w:pPr>
      <w:r w:rsidRPr="00B82924">
        <w:rPr>
          <w:lang w:val="sr-Cyrl-RS"/>
        </w:rPr>
        <w:br w:type="page"/>
      </w:r>
    </w:p>
    <w:p w14:paraId="7852F3AF" w14:textId="77777777" w:rsidR="00CE3EBE" w:rsidRPr="00B82924" w:rsidRDefault="0036645C" w:rsidP="002B69A8">
      <w:pPr>
        <w:pStyle w:val="Heading1"/>
      </w:pPr>
      <w:bookmarkStart w:id="12" w:name="_Toc484365376"/>
      <w:r w:rsidRPr="00B82924">
        <w:lastRenderedPageBreak/>
        <w:t>Историја документа</w:t>
      </w:r>
      <w:bookmarkEnd w:id="12"/>
    </w:p>
    <w:tbl>
      <w:tblPr>
        <w:tblStyle w:val="GridTable4-Accent2"/>
        <w:tblW w:w="0" w:type="auto"/>
        <w:tblLook w:val="04A0" w:firstRow="1" w:lastRow="0" w:firstColumn="1" w:lastColumn="0" w:noHBand="0" w:noVBand="1"/>
      </w:tblPr>
      <w:tblGrid>
        <w:gridCol w:w="2337"/>
        <w:gridCol w:w="2337"/>
        <w:gridCol w:w="2338"/>
        <w:gridCol w:w="2338"/>
      </w:tblGrid>
      <w:tr w:rsidR="00B92FB9" w:rsidRPr="00B82924" w14:paraId="3D3FE624" w14:textId="77777777" w:rsidTr="005A5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5B74F1" w14:textId="77777777" w:rsidR="00B92FB9" w:rsidRPr="00B82924" w:rsidRDefault="004D348B" w:rsidP="004D348B">
            <w:pPr>
              <w:ind w:firstLine="0"/>
              <w:rPr>
                <w:b w:val="0"/>
                <w:szCs w:val="24"/>
                <w:lang w:val="sr-Cyrl-RS"/>
              </w:rPr>
            </w:pPr>
            <w:r w:rsidRPr="00B82924">
              <w:rPr>
                <w:b w:val="0"/>
                <w:szCs w:val="24"/>
                <w:lang w:val="sr-Cyrl-RS"/>
              </w:rPr>
              <w:t xml:space="preserve">      </w:t>
            </w:r>
            <w:r w:rsidR="0036645C" w:rsidRPr="00B82924">
              <w:rPr>
                <w:b w:val="0"/>
                <w:szCs w:val="24"/>
                <w:lang w:val="sr-Cyrl-RS"/>
              </w:rPr>
              <w:t>Датум измене</w:t>
            </w:r>
          </w:p>
        </w:tc>
        <w:tc>
          <w:tcPr>
            <w:tcW w:w="2337" w:type="dxa"/>
          </w:tcPr>
          <w:p w14:paraId="4CA1F879" w14:textId="77777777" w:rsidR="00B92FB9" w:rsidRPr="00B82924" w:rsidRDefault="004D348B"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sidRPr="00B82924">
              <w:rPr>
                <w:b w:val="0"/>
                <w:szCs w:val="24"/>
                <w:lang w:val="sr-Cyrl-RS"/>
              </w:rPr>
              <w:t xml:space="preserve">        </w:t>
            </w:r>
            <w:r w:rsidR="0036645C" w:rsidRPr="00B82924">
              <w:rPr>
                <w:b w:val="0"/>
                <w:szCs w:val="24"/>
                <w:lang w:val="sr-Cyrl-RS"/>
              </w:rPr>
              <w:t>Име члана</w:t>
            </w:r>
          </w:p>
        </w:tc>
        <w:tc>
          <w:tcPr>
            <w:tcW w:w="2338" w:type="dxa"/>
          </w:tcPr>
          <w:p w14:paraId="7CC61943" w14:textId="77777777" w:rsidR="00B92FB9" w:rsidRPr="00B82924" w:rsidRDefault="004D348B" w:rsidP="004D348B">
            <w:pPr>
              <w:ind w:firstLine="0"/>
              <w:jc w:val="left"/>
              <w:cnfStyle w:val="100000000000" w:firstRow="1" w:lastRow="0" w:firstColumn="0" w:lastColumn="0" w:oddVBand="0" w:evenVBand="0" w:oddHBand="0" w:evenHBand="0" w:firstRowFirstColumn="0" w:firstRowLastColumn="0" w:lastRowFirstColumn="0" w:lastRowLastColumn="0"/>
              <w:rPr>
                <w:b w:val="0"/>
                <w:szCs w:val="24"/>
                <w:lang w:val="sr-Cyrl-RS"/>
              </w:rPr>
            </w:pPr>
            <w:r w:rsidRPr="00B82924">
              <w:rPr>
                <w:b w:val="0"/>
                <w:szCs w:val="24"/>
                <w:lang w:val="sr-Cyrl-RS"/>
              </w:rPr>
              <w:t xml:space="preserve">    </w:t>
            </w:r>
            <w:r w:rsidR="0036645C" w:rsidRPr="00B82924">
              <w:rPr>
                <w:b w:val="0"/>
                <w:szCs w:val="24"/>
                <w:lang w:val="sr-Cyrl-RS"/>
              </w:rPr>
              <w:t>Опис измене</w:t>
            </w:r>
          </w:p>
        </w:tc>
        <w:tc>
          <w:tcPr>
            <w:tcW w:w="2338" w:type="dxa"/>
          </w:tcPr>
          <w:p w14:paraId="56C42157" w14:textId="77777777" w:rsidR="00B92FB9" w:rsidRPr="00B82924" w:rsidRDefault="0036645C"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sidRPr="00B82924">
              <w:rPr>
                <w:b w:val="0"/>
                <w:szCs w:val="24"/>
                <w:lang w:val="sr-Cyrl-RS"/>
              </w:rPr>
              <w:t xml:space="preserve">Верзија </w:t>
            </w:r>
            <w:r w:rsidR="004D348B" w:rsidRPr="00B82924">
              <w:rPr>
                <w:b w:val="0"/>
                <w:szCs w:val="24"/>
                <w:lang w:val="sr-Cyrl-RS"/>
              </w:rPr>
              <w:t xml:space="preserve">  </w:t>
            </w:r>
            <w:r w:rsidRPr="00B82924">
              <w:rPr>
                <w:b w:val="0"/>
                <w:szCs w:val="24"/>
                <w:lang w:val="sr-Cyrl-RS"/>
              </w:rPr>
              <w:t>документа</w:t>
            </w:r>
          </w:p>
        </w:tc>
      </w:tr>
      <w:tr w:rsidR="00B92FB9" w:rsidRPr="00B82924" w14:paraId="0C876B55" w14:textId="77777777"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76CBD42" w14:textId="77777777" w:rsidR="00B92FB9" w:rsidRPr="00B82924" w:rsidRDefault="00F85152" w:rsidP="004D78EE">
            <w:pPr>
              <w:jc w:val="left"/>
              <w:rPr>
                <w:b w:val="0"/>
                <w:szCs w:val="24"/>
                <w:lang w:val="sr-Cyrl-RS"/>
              </w:rPr>
            </w:pPr>
            <w:r w:rsidRPr="00B82924">
              <w:rPr>
                <w:b w:val="0"/>
                <w:szCs w:val="24"/>
                <w:lang w:val="sr-Cyrl-RS"/>
              </w:rPr>
              <w:t>26.05</w:t>
            </w:r>
            <w:r w:rsidR="005A59FB" w:rsidRPr="00B82924">
              <w:rPr>
                <w:b w:val="0"/>
                <w:szCs w:val="24"/>
                <w:lang w:val="sr-Cyrl-RS"/>
              </w:rPr>
              <w:t>.2017</w:t>
            </w:r>
          </w:p>
        </w:tc>
        <w:tc>
          <w:tcPr>
            <w:tcW w:w="2337" w:type="dxa"/>
          </w:tcPr>
          <w:p w14:paraId="01A56013" w14:textId="77777777" w:rsidR="00B92FB9" w:rsidRPr="00B82924"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Томовић Јована</w:t>
            </w:r>
          </w:p>
        </w:tc>
        <w:tc>
          <w:tcPr>
            <w:tcW w:w="2338" w:type="dxa"/>
          </w:tcPr>
          <w:p w14:paraId="40637D3D" w14:textId="77777777" w:rsidR="00B92FB9" w:rsidRPr="00B82924"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Креиран документ</w:t>
            </w:r>
          </w:p>
          <w:p w14:paraId="43C859D0" w14:textId="77777777" w:rsidR="004D78EE" w:rsidRPr="00B82924" w:rsidRDefault="004D78E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p>
        </w:tc>
        <w:tc>
          <w:tcPr>
            <w:tcW w:w="2338" w:type="dxa"/>
          </w:tcPr>
          <w:p w14:paraId="782A5EE5" w14:textId="77777777" w:rsidR="00B92FB9" w:rsidRPr="00B82924" w:rsidRDefault="005A59FB"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0.1</w:t>
            </w:r>
          </w:p>
        </w:tc>
      </w:tr>
      <w:tr w:rsidR="00B92FB9" w:rsidRPr="00B82924" w14:paraId="22486E0E" w14:textId="77777777" w:rsidTr="005A59FB">
        <w:tc>
          <w:tcPr>
            <w:cnfStyle w:val="001000000000" w:firstRow="0" w:lastRow="0" w:firstColumn="1" w:lastColumn="0" w:oddVBand="0" w:evenVBand="0" w:oddHBand="0" w:evenHBand="0" w:firstRowFirstColumn="0" w:firstRowLastColumn="0" w:lastRowFirstColumn="0" w:lastRowLastColumn="0"/>
            <w:tcW w:w="2337" w:type="dxa"/>
          </w:tcPr>
          <w:p w14:paraId="422D6456" w14:textId="77777777" w:rsidR="00B92FB9" w:rsidRPr="00B82924" w:rsidRDefault="00F85152" w:rsidP="004D78EE">
            <w:pPr>
              <w:jc w:val="left"/>
              <w:rPr>
                <w:b w:val="0"/>
                <w:szCs w:val="24"/>
                <w:lang w:val="sr-Cyrl-RS"/>
              </w:rPr>
            </w:pPr>
            <w:r w:rsidRPr="00B82924">
              <w:rPr>
                <w:b w:val="0"/>
                <w:szCs w:val="24"/>
                <w:lang w:val="sr-Cyrl-RS"/>
              </w:rPr>
              <w:t>26.05</w:t>
            </w:r>
            <w:r w:rsidR="005A59FB" w:rsidRPr="00B82924">
              <w:rPr>
                <w:b w:val="0"/>
                <w:szCs w:val="24"/>
                <w:lang w:val="sr-Cyrl-RS"/>
              </w:rPr>
              <w:t>.2017</w:t>
            </w:r>
          </w:p>
        </w:tc>
        <w:tc>
          <w:tcPr>
            <w:tcW w:w="2337" w:type="dxa"/>
          </w:tcPr>
          <w:p w14:paraId="626F0384" w14:textId="77777777" w:rsidR="00B92FB9" w:rsidRPr="00B82924"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Томовић Јована</w:t>
            </w:r>
          </w:p>
        </w:tc>
        <w:tc>
          <w:tcPr>
            <w:tcW w:w="2338" w:type="dxa"/>
          </w:tcPr>
          <w:p w14:paraId="57E6DBB5" w14:textId="77777777" w:rsidR="00B92FB9" w:rsidRPr="00B82924"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Додата тачка 1</w:t>
            </w:r>
            <w:r w:rsidR="00F85152" w:rsidRPr="00B82924">
              <w:rPr>
                <w:szCs w:val="24"/>
                <w:lang w:val="sr-Cyrl-RS"/>
              </w:rPr>
              <w:t>,2</w:t>
            </w:r>
          </w:p>
          <w:p w14:paraId="4E879927" w14:textId="77777777" w:rsidR="004D78EE" w:rsidRPr="00B82924"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14:paraId="430B444F" w14:textId="77777777" w:rsidR="00B92FB9" w:rsidRPr="00B82924" w:rsidRDefault="005A59FB"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0.2</w:t>
            </w:r>
          </w:p>
        </w:tc>
      </w:tr>
      <w:tr w:rsidR="005A59FB" w:rsidRPr="00B82924" w14:paraId="0EBD91E2" w14:textId="77777777"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B2E361" w14:textId="77777777" w:rsidR="005A59FB" w:rsidRPr="00B82924" w:rsidRDefault="00F85152" w:rsidP="004D78EE">
            <w:pPr>
              <w:jc w:val="left"/>
              <w:rPr>
                <w:b w:val="0"/>
                <w:szCs w:val="24"/>
                <w:lang w:val="sr-Cyrl-RS"/>
              </w:rPr>
            </w:pPr>
            <w:r w:rsidRPr="00B82924">
              <w:rPr>
                <w:b w:val="0"/>
                <w:szCs w:val="24"/>
                <w:lang w:val="sr-Cyrl-RS"/>
              </w:rPr>
              <w:t>27.05</w:t>
            </w:r>
            <w:r w:rsidR="00616D9E" w:rsidRPr="00B82924">
              <w:rPr>
                <w:b w:val="0"/>
                <w:szCs w:val="24"/>
                <w:lang w:val="sr-Cyrl-RS"/>
              </w:rPr>
              <w:t>.2017</w:t>
            </w:r>
          </w:p>
        </w:tc>
        <w:tc>
          <w:tcPr>
            <w:tcW w:w="2337" w:type="dxa"/>
          </w:tcPr>
          <w:p w14:paraId="1CC9E758" w14:textId="77777777" w:rsidR="005A59FB" w:rsidRPr="00B82924"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Ђорђе М. Митровић</w:t>
            </w:r>
          </w:p>
        </w:tc>
        <w:tc>
          <w:tcPr>
            <w:tcW w:w="2338" w:type="dxa"/>
          </w:tcPr>
          <w:p w14:paraId="08BCCC0D" w14:textId="77777777" w:rsidR="005A59FB" w:rsidRPr="00B82924" w:rsidRDefault="00F85152" w:rsidP="00F85152">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Додата тачка 4</w:t>
            </w:r>
          </w:p>
        </w:tc>
        <w:tc>
          <w:tcPr>
            <w:tcW w:w="2338" w:type="dxa"/>
          </w:tcPr>
          <w:p w14:paraId="4DECC139" w14:textId="77777777" w:rsidR="005A59FB" w:rsidRPr="00B82924"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0.3</w:t>
            </w:r>
          </w:p>
        </w:tc>
      </w:tr>
      <w:tr w:rsidR="00616D9E" w:rsidRPr="00B82924" w14:paraId="42FE1097" w14:textId="77777777" w:rsidTr="005A59FB">
        <w:tc>
          <w:tcPr>
            <w:cnfStyle w:val="001000000000" w:firstRow="0" w:lastRow="0" w:firstColumn="1" w:lastColumn="0" w:oddVBand="0" w:evenVBand="0" w:oddHBand="0" w:evenHBand="0" w:firstRowFirstColumn="0" w:firstRowLastColumn="0" w:lastRowFirstColumn="0" w:lastRowLastColumn="0"/>
            <w:tcW w:w="2337" w:type="dxa"/>
          </w:tcPr>
          <w:p w14:paraId="19924D57" w14:textId="77777777" w:rsidR="00616D9E" w:rsidRPr="00B82924" w:rsidRDefault="00F85152" w:rsidP="004D78EE">
            <w:pPr>
              <w:jc w:val="left"/>
              <w:rPr>
                <w:b w:val="0"/>
                <w:szCs w:val="24"/>
                <w:lang w:val="sr-Cyrl-RS"/>
              </w:rPr>
            </w:pPr>
            <w:r w:rsidRPr="00B82924">
              <w:rPr>
                <w:b w:val="0"/>
                <w:szCs w:val="24"/>
                <w:lang w:val="sr-Cyrl-RS"/>
              </w:rPr>
              <w:t>28.05</w:t>
            </w:r>
            <w:r w:rsidR="00616D9E" w:rsidRPr="00B82924">
              <w:rPr>
                <w:b w:val="0"/>
                <w:szCs w:val="24"/>
                <w:lang w:val="sr-Cyrl-RS"/>
              </w:rPr>
              <w:t>.2017</w:t>
            </w:r>
          </w:p>
        </w:tc>
        <w:tc>
          <w:tcPr>
            <w:tcW w:w="2337" w:type="dxa"/>
          </w:tcPr>
          <w:p w14:paraId="1CADCBF6" w14:textId="77777777" w:rsidR="00616D9E" w:rsidRPr="00B82924"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Бојан Ђокић</w:t>
            </w:r>
          </w:p>
        </w:tc>
        <w:tc>
          <w:tcPr>
            <w:tcW w:w="2338" w:type="dxa"/>
          </w:tcPr>
          <w:p w14:paraId="52766F89" w14:textId="77777777" w:rsidR="00616D9E" w:rsidRPr="00B82924" w:rsidRDefault="00F85152"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Додата тачка 5,6</w:t>
            </w:r>
          </w:p>
          <w:p w14:paraId="24A1CC70" w14:textId="77777777" w:rsidR="004D78EE" w:rsidRPr="00B82924"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14:paraId="6E2CAD37" w14:textId="77777777" w:rsidR="00616D9E" w:rsidRPr="00B82924"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0.3</w:t>
            </w:r>
          </w:p>
        </w:tc>
      </w:tr>
      <w:tr w:rsidR="00616D9E" w:rsidRPr="00B82924" w14:paraId="2228B127" w14:textId="77777777"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7CF4334" w14:textId="77777777" w:rsidR="00616D9E" w:rsidRPr="00B82924" w:rsidRDefault="00F85152" w:rsidP="004D78EE">
            <w:pPr>
              <w:jc w:val="left"/>
              <w:rPr>
                <w:b w:val="0"/>
                <w:szCs w:val="24"/>
                <w:lang w:val="sr-Cyrl-RS"/>
              </w:rPr>
            </w:pPr>
            <w:r w:rsidRPr="00B82924">
              <w:rPr>
                <w:b w:val="0"/>
                <w:szCs w:val="24"/>
                <w:lang w:val="sr-Cyrl-RS"/>
              </w:rPr>
              <w:t>31.05</w:t>
            </w:r>
            <w:r w:rsidR="00616D9E" w:rsidRPr="00B82924">
              <w:rPr>
                <w:b w:val="0"/>
                <w:szCs w:val="24"/>
                <w:lang w:val="sr-Cyrl-RS"/>
              </w:rPr>
              <w:t>.2017</w:t>
            </w:r>
          </w:p>
        </w:tc>
        <w:tc>
          <w:tcPr>
            <w:tcW w:w="2337" w:type="dxa"/>
          </w:tcPr>
          <w:p w14:paraId="5551ED44" w14:textId="77777777" w:rsidR="00616D9E" w:rsidRPr="00B82924"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Јован Јанићијевић</w:t>
            </w:r>
          </w:p>
        </w:tc>
        <w:tc>
          <w:tcPr>
            <w:tcW w:w="2338" w:type="dxa"/>
          </w:tcPr>
          <w:p w14:paraId="43083F91" w14:textId="77777777" w:rsidR="00616D9E" w:rsidRPr="00B82924" w:rsidRDefault="00616D9E" w:rsidP="00F85152">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 xml:space="preserve">Додата тачка </w:t>
            </w:r>
            <w:r w:rsidR="00F85152" w:rsidRPr="00B82924">
              <w:rPr>
                <w:szCs w:val="24"/>
                <w:lang w:val="sr-Cyrl-RS"/>
              </w:rPr>
              <w:t>7,8,</w:t>
            </w:r>
          </w:p>
        </w:tc>
        <w:tc>
          <w:tcPr>
            <w:tcW w:w="2338" w:type="dxa"/>
          </w:tcPr>
          <w:p w14:paraId="2E7B6CCD" w14:textId="77777777" w:rsidR="00616D9E" w:rsidRPr="00B82924"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0.4</w:t>
            </w:r>
          </w:p>
          <w:p w14:paraId="5009C71E" w14:textId="77777777" w:rsidR="00616D9E" w:rsidRPr="00B82924" w:rsidRDefault="00616D9E" w:rsidP="00616D9E">
            <w:pPr>
              <w:cnfStyle w:val="000000100000" w:firstRow="0" w:lastRow="0" w:firstColumn="0" w:lastColumn="0" w:oddVBand="0" w:evenVBand="0" w:oddHBand="1" w:evenHBand="0" w:firstRowFirstColumn="0" w:firstRowLastColumn="0" w:lastRowFirstColumn="0" w:lastRowLastColumn="0"/>
              <w:rPr>
                <w:szCs w:val="24"/>
                <w:lang w:val="sr-Cyrl-RS"/>
              </w:rPr>
            </w:pPr>
          </w:p>
        </w:tc>
      </w:tr>
      <w:tr w:rsidR="00616D9E" w:rsidRPr="00B82924" w14:paraId="3C311F3B" w14:textId="77777777" w:rsidTr="005A59FB">
        <w:tc>
          <w:tcPr>
            <w:cnfStyle w:val="001000000000" w:firstRow="0" w:lastRow="0" w:firstColumn="1" w:lastColumn="0" w:oddVBand="0" w:evenVBand="0" w:oddHBand="0" w:evenHBand="0" w:firstRowFirstColumn="0" w:firstRowLastColumn="0" w:lastRowFirstColumn="0" w:lastRowLastColumn="0"/>
            <w:tcW w:w="2337" w:type="dxa"/>
          </w:tcPr>
          <w:p w14:paraId="0E20E430" w14:textId="77777777" w:rsidR="00616D9E" w:rsidRPr="00B82924" w:rsidRDefault="00F85152" w:rsidP="004D78EE">
            <w:pPr>
              <w:jc w:val="left"/>
              <w:rPr>
                <w:b w:val="0"/>
                <w:szCs w:val="24"/>
                <w:lang w:val="sr-Cyrl-RS"/>
              </w:rPr>
            </w:pPr>
            <w:r w:rsidRPr="00B82924">
              <w:rPr>
                <w:b w:val="0"/>
                <w:szCs w:val="24"/>
                <w:lang w:val="sr-Cyrl-RS"/>
              </w:rPr>
              <w:t>1.05</w:t>
            </w:r>
            <w:r w:rsidR="00616D9E" w:rsidRPr="00B82924">
              <w:rPr>
                <w:b w:val="0"/>
                <w:szCs w:val="24"/>
                <w:lang w:val="sr-Cyrl-RS"/>
              </w:rPr>
              <w:t>.2017</w:t>
            </w:r>
          </w:p>
        </w:tc>
        <w:tc>
          <w:tcPr>
            <w:tcW w:w="2337" w:type="dxa"/>
          </w:tcPr>
          <w:p w14:paraId="1EDEAFB3" w14:textId="77777777" w:rsidR="00616D9E" w:rsidRPr="00B82924"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Ђорђе Р. Митровић</w:t>
            </w:r>
          </w:p>
        </w:tc>
        <w:tc>
          <w:tcPr>
            <w:tcW w:w="2338" w:type="dxa"/>
          </w:tcPr>
          <w:p w14:paraId="60072A96" w14:textId="77777777" w:rsidR="00616D9E" w:rsidRPr="00B82924" w:rsidRDefault="00F85152" w:rsidP="00F85152">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 xml:space="preserve">Додата </w:t>
            </w:r>
            <w:r w:rsidR="00616D9E" w:rsidRPr="00B82924">
              <w:rPr>
                <w:szCs w:val="24"/>
                <w:lang w:val="sr-Cyrl-RS"/>
              </w:rPr>
              <w:t xml:space="preserve">тачка </w:t>
            </w:r>
            <w:r w:rsidRPr="00B82924">
              <w:rPr>
                <w:szCs w:val="24"/>
                <w:lang w:val="sr-Cyrl-RS"/>
              </w:rPr>
              <w:t>10</w:t>
            </w:r>
          </w:p>
        </w:tc>
        <w:tc>
          <w:tcPr>
            <w:tcW w:w="2338" w:type="dxa"/>
          </w:tcPr>
          <w:p w14:paraId="0DF99E0D" w14:textId="77777777" w:rsidR="00616D9E" w:rsidRPr="00B82924"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0.4</w:t>
            </w:r>
          </w:p>
        </w:tc>
      </w:tr>
      <w:tr w:rsidR="00616D9E" w:rsidRPr="00B82924" w14:paraId="2EDA1675" w14:textId="77777777"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387F15A" w14:textId="77777777" w:rsidR="00616D9E" w:rsidRPr="00B82924" w:rsidRDefault="00F85152" w:rsidP="004D78EE">
            <w:pPr>
              <w:jc w:val="left"/>
              <w:rPr>
                <w:b w:val="0"/>
                <w:szCs w:val="24"/>
                <w:lang w:val="sr-Cyrl-RS"/>
              </w:rPr>
            </w:pPr>
            <w:r w:rsidRPr="00B82924">
              <w:rPr>
                <w:b w:val="0"/>
                <w:szCs w:val="24"/>
                <w:lang w:val="sr-Cyrl-RS"/>
              </w:rPr>
              <w:t>3.05</w:t>
            </w:r>
            <w:r w:rsidR="00616D9E" w:rsidRPr="00B82924">
              <w:rPr>
                <w:b w:val="0"/>
                <w:szCs w:val="24"/>
                <w:lang w:val="sr-Cyrl-RS"/>
              </w:rPr>
              <w:t>.2017</w:t>
            </w:r>
          </w:p>
        </w:tc>
        <w:tc>
          <w:tcPr>
            <w:tcW w:w="2337" w:type="dxa"/>
          </w:tcPr>
          <w:p w14:paraId="5142D825" w14:textId="77777777" w:rsidR="00616D9E" w:rsidRPr="00B82924"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Томовић Јована</w:t>
            </w:r>
          </w:p>
        </w:tc>
        <w:tc>
          <w:tcPr>
            <w:tcW w:w="2338" w:type="dxa"/>
          </w:tcPr>
          <w:p w14:paraId="0C6AE41A" w14:textId="77777777" w:rsidR="00616D9E" w:rsidRPr="00B82924" w:rsidRDefault="005B32AF" w:rsidP="00F85152">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 xml:space="preserve">Додата тачка </w:t>
            </w:r>
            <w:r w:rsidR="00F85152" w:rsidRPr="00B82924">
              <w:rPr>
                <w:szCs w:val="24"/>
                <w:lang w:val="sr-Cyrl-RS"/>
              </w:rPr>
              <w:t>9</w:t>
            </w:r>
          </w:p>
        </w:tc>
        <w:tc>
          <w:tcPr>
            <w:tcW w:w="2338" w:type="dxa"/>
          </w:tcPr>
          <w:p w14:paraId="7BBD790E" w14:textId="77777777" w:rsidR="00616D9E" w:rsidRPr="00B82924"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0.5</w:t>
            </w:r>
          </w:p>
        </w:tc>
      </w:tr>
      <w:tr w:rsidR="00616D9E" w:rsidRPr="00B82924" w14:paraId="3D9AFEB7" w14:textId="77777777" w:rsidTr="005A59FB">
        <w:tc>
          <w:tcPr>
            <w:cnfStyle w:val="001000000000" w:firstRow="0" w:lastRow="0" w:firstColumn="1" w:lastColumn="0" w:oddVBand="0" w:evenVBand="0" w:oddHBand="0" w:evenHBand="0" w:firstRowFirstColumn="0" w:firstRowLastColumn="0" w:lastRowFirstColumn="0" w:lastRowLastColumn="0"/>
            <w:tcW w:w="2337" w:type="dxa"/>
          </w:tcPr>
          <w:p w14:paraId="7F9C5074" w14:textId="77777777" w:rsidR="00616D9E" w:rsidRPr="00B82924" w:rsidRDefault="00F85152" w:rsidP="004D78EE">
            <w:pPr>
              <w:jc w:val="left"/>
              <w:rPr>
                <w:b w:val="0"/>
                <w:szCs w:val="24"/>
                <w:lang w:val="sr-Cyrl-RS"/>
              </w:rPr>
            </w:pPr>
            <w:r w:rsidRPr="00B82924">
              <w:rPr>
                <w:b w:val="0"/>
                <w:szCs w:val="24"/>
                <w:lang w:val="sr-Cyrl-RS"/>
              </w:rPr>
              <w:t>3.05</w:t>
            </w:r>
            <w:r w:rsidR="00616D9E" w:rsidRPr="00B82924">
              <w:rPr>
                <w:b w:val="0"/>
                <w:szCs w:val="24"/>
                <w:lang w:val="sr-Cyrl-RS"/>
              </w:rPr>
              <w:t>.2017</w:t>
            </w:r>
          </w:p>
        </w:tc>
        <w:tc>
          <w:tcPr>
            <w:tcW w:w="2337" w:type="dxa"/>
          </w:tcPr>
          <w:p w14:paraId="2AC77D0F" w14:textId="77777777" w:rsidR="00616D9E" w:rsidRPr="00B82924"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Ђорђе Р. Митровић</w:t>
            </w:r>
          </w:p>
        </w:tc>
        <w:tc>
          <w:tcPr>
            <w:tcW w:w="2338" w:type="dxa"/>
          </w:tcPr>
          <w:p w14:paraId="4215794C" w14:textId="77777777" w:rsidR="00616D9E" w:rsidRPr="00B82924"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Додата тачка</w:t>
            </w:r>
            <w:r w:rsidR="00F85152" w:rsidRPr="00B82924">
              <w:rPr>
                <w:szCs w:val="24"/>
                <w:lang w:val="sr-Cyrl-RS"/>
              </w:rPr>
              <w:t xml:space="preserve"> 3</w:t>
            </w:r>
          </w:p>
          <w:p w14:paraId="4CDB3213" w14:textId="77777777" w:rsidR="004D78EE" w:rsidRPr="00B82924"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14:paraId="101CD819" w14:textId="77777777" w:rsidR="00616D9E" w:rsidRPr="00B82924"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B82924">
              <w:rPr>
                <w:szCs w:val="24"/>
                <w:lang w:val="sr-Cyrl-RS"/>
              </w:rPr>
              <w:t>0.6</w:t>
            </w:r>
          </w:p>
        </w:tc>
      </w:tr>
      <w:tr w:rsidR="00616D9E" w:rsidRPr="00B82924" w14:paraId="563B4101" w14:textId="77777777"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E2A7ED4" w14:textId="77777777" w:rsidR="00616D9E" w:rsidRPr="00B82924" w:rsidRDefault="00F85152" w:rsidP="004D348B">
            <w:pPr>
              <w:jc w:val="left"/>
              <w:rPr>
                <w:b w:val="0"/>
                <w:szCs w:val="24"/>
                <w:lang w:val="sr-Cyrl-RS"/>
              </w:rPr>
            </w:pPr>
            <w:r w:rsidRPr="00B82924">
              <w:rPr>
                <w:b w:val="0"/>
                <w:szCs w:val="24"/>
                <w:lang w:val="sr-Cyrl-RS"/>
              </w:rPr>
              <w:t>4.06</w:t>
            </w:r>
            <w:r w:rsidR="004D348B" w:rsidRPr="00B82924">
              <w:rPr>
                <w:b w:val="0"/>
                <w:szCs w:val="24"/>
                <w:lang w:val="sr-Cyrl-RS"/>
              </w:rPr>
              <w:t>.2017</w:t>
            </w:r>
          </w:p>
        </w:tc>
        <w:tc>
          <w:tcPr>
            <w:tcW w:w="2337" w:type="dxa"/>
          </w:tcPr>
          <w:p w14:paraId="3F508EBD" w14:textId="77777777" w:rsidR="00616D9E" w:rsidRPr="00B82924" w:rsidRDefault="004D348B" w:rsidP="004D348B">
            <w:pPr>
              <w:jc w:val="left"/>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Цео тим</w:t>
            </w:r>
          </w:p>
        </w:tc>
        <w:tc>
          <w:tcPr>
            <w:tcW w:w="2338" w:type="dxa"/>
          </w:tcPr>
          <w:p w14:paraId="1080CF17" w14:textId="77777777" w:rsidR="00616D9E" w:rsidRPr="00B82924" w:rsidRDefault="004D348B" w:rsidP="004D348B">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Преглед и исправка целог документа</w:t>
            </w:r>
          </w:p>
        </w:tc>
        <w:tc>
          <w:tcPr>
            <w:tcW w:w="2338" w:type="dxa"/>
          </w:tcPr>
          <w:p w14:paraId="38956472" w14:textId="77777777" w:rsidR="00616D9E" w:rsidRPr="00B82924" w:rsidRDefault="004D348B"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B82924">
              <w:rPr>
                <w:szCs w:val="24"/>
                <w:lang w:val="sr-Cyrl-RS"/>
              </w:rPr>
              <w:t>0.7</w:t>
            </w:r>
          </w:p>
        </w:tc>
      </w:tr>
    </w:tbl>
    <w:p w14:paraId="3A39AA2A" w14:textId="77777777" w:rsidR="006D4761" w:rsidRPr="00B82924" w:rsidRDefault="006D4761" w:rsidP="00AB09EE">
      <w:pPr>
        <w:ind w:firstLine="0"/>
        <w:rPr>
          <w:lang w:val="sr-Cyrl-RS"/>
        </w:rPr>
      </w:pPr>
    </w:p>
    <w:p w14:paraId="5141EF30" w14:textId="77777777" w:rsidR="00A76DB6" w:rsidRPr="00B82924" w:rsidRDefault="00A76DB6" w:rsidP="00A76DB6">
      <w:pPr>
        <w:pStyle w:val="Heading1"/>
        <w:jc w:val="both"/>
      </w:pPr>
      <w:bookmarkStart w:id="13" w:name="_Toc484365377"/>
      <w:r w:rsidRPr="00B82924">
        <w:t>1 .Увод</w:t>
      </w:r>
      <w:bookmarkEnd w:id="13"/>
    </w:p>
    <w:p w14:paraId="6981EDC9" w14:textId="77777777" w:rsidR="00A76DB6" w:rsidRPr="00B82924" w:rsidRDefault="00A76DB6" w:rsidP="00A76DB6">
      <w:pPr>
        <w:rPr>
          <w:szCs w:val="24"/>
          <w:lang w:val="sr-Cyrl-RS"/>
        </w:rPr>
      </w:pPr>
    </w:p>
    <w:p w14:paraId="388C20B2" w14:textId="77777777" w:rsidR="00A76DB6" w:rsidRPr="00B82924" w:rsidRDefault="00A76DB6" w:rsidP="00A76DB6">
      <w:pPr>
        <w:pStyle w:val="Heading2"/>
        <w:jc w:val="both"/>
        <w:rPr>
          <w:lang w:val="sr-Cyrl-RS"/>
        </w:rPr>
      </w:pPr>
      <w:bookmarkStart w:id="14" w:name="_Toc484365378"/>
      <w:r w:rsidRPr="00B82924">
        <w:rPr>
          <w:lang w:val="sr-Cyrl-RS"/>
        </w:rPr>
        <w:t>1.1 Намена документа</w:t>
      </w:r>
      <w:bookmarkEnd w:id="14"/>
    </w:p>
    <w:p w14:paraId="72CF1CFC" w14:textId="77777777" w:rsidR="00A76DB6" w:rsidRPr="00B82924" w:rsidRDefault="00A76DB6" w:rsidP="00A76DB6">
      <w:pPr>
        <w:rPr>
          <w:szCs w:val="24"/>
          <w:lang w:val="sr-Cyrl-RS"/>
        </w:rPr>
      </w:pPr>
    </w:p>
    <w:p w14:paraId="0E97E4F6" w14:textId="77777777" w:rsidR="00A76DB6" w:rsidRPr="00B82924" w:rsidRDefault="00A76DB6" w:rsidP="00A76DB6">
      <w:pPr>
        <w:rPr>
          <w:szCs w:val="24"/>
          <w:lang w:val="sr-Cyrl-RS"/>
        </w:rPr>
      </w:pPr>
      <w:r w:rsidRPr="00B82924">
        <w:rPr>
          <w:szCs w:val="24"/>
          <w:lang w:val="sr-Cyrl-RS"/>
        </w:rPr>
        <w:t>У овом документу је дат опис функционалности и дизајна апликације PLANTECH на основу захтева у документу Спецификације софтверских захтева.</w:t>
      </w:r>
    </w:p>
    <w:p w14:paraId="74377D1E" w14:textId="77777777" w:rsidR="00A76DB6" w:rsidRPr="00B82924" w:rsidRDefault="00A76DB6" w:rsidP="00A76DB6">
      <w:pPr>
        <w:rPr>
          <w:szCs w:val="24"/>
          <w:lang w:val="sr-Cyrl-RS"/>
        </w:rPr>
      </w:pPr>
    </w:p>
    <w:p w14:paraId="0FC7DA3E" w14:textId="77777777" w:rsidR="00A76DB6" w:rsidRPr="00B82924" w:rsidRDefault="00A76DB6" w:rsidP="00A76DB6">
      <w:pPr>
        <w:pStyle w:val="Heading2"/>
        <w:jc w:val="both"/>
        <w:rPr>
          <w:lang w:val="sr-Cyrl-RS"/>
        </w:rPr>
      </w:pPr>
      <w:bookmarkStart w:id="15" w:name="_Toc484365379"/>
      <w:r w:rsidRPr="00B82924">
        <w:rPr>
          <w:lang w:val="sr-Cyrl-RS"/>
        </w:rPr>
        <w:lastRenderedPageBreak/>
        <w:t>1.2 Опсег производа</w:t>
      </w:r>
      <w:bookmarkEnd w:id="15"/>
    </w:p>
    <w:p w14:paraId="010C3732" w14:textId="77777777" w:rsidR="00A76DB6" w:rsidRPr="00B82924" w:rsidRDefault="00A76DB6" w:rsidP="00A76DB6">
      <w:pPr>
        <w:rPr>
          <w:szCs w:val="24"/>
          <w:lang w:val="sr-Cyrl-RS"/>
        </w:rPr>
      </w:pPr>
    </w:p>
    <w:p w14:paraId="4CAE3542" w14:textId="77777777" w:rsidR="00A76DB6" w:rsidRPr="00B82924" w:rsidRDefault="00A76DB6" w:rsidP="00A76DB6">
      <w:pPr>
        <w:rPr>
          <w:szCs w:val="24"/>
          <w:lang w:val="sr-Cyrl-RS"/>
        </w:rPr>
      </w:pPr>
      <w:r w:rsidRPr="00B82924">
        <w:rPr>
          <w:szCs w:val="24"/>
          <w:lang w:val="sr-Cyrl-RS"/>
        </w:rPr>
        <w:t>„PlanTech” је веб апликација намењена корисницима којима је потребан брз и једноставан приступ подацима везаним за газдинство, као и помоћ при узгоју култура.</w:t>
      </w:r>
    </w:p>
    <w:p w14:paraId="523DF261" w14:textId="46735391" w:rsidR="00A76DB6" w:rsidRPr="00B82924" w:rsidRDefault="00A76DB6" w:rsidP="00A76DB6">
      <w:pPr>
        <w:rPr>
          <w:szCs w:val="24"/>
          <w:lang w:val="sr-Cyrl-RS"/>
        </w:rPr>
      </w:pPr>
      <w:r w:rsidRPr="00B82924">
        <w:rPr>
          <w:szCs w:val="24"/>
          <w:lang w:val="sr-Cyrl-RS"/>
        </w:rPr>
        <w:t>Апликација ће омогућити визуелни приказ свих плантажа и имања користећи „Google maps”, ангажовање помоћника као и коришћење различитих веб сервиса који треба да омогуће лакше доношење одлука. На основу података о земљишту и временској прогнози сервиси ће вршити прорачуне на основу којих корисник треба да добије обавештења о мерама пред</w:t>
      </w:r>
      <w:del w:id="16" w:author="Boban" w:date="2017-06-11T22:23:00Z">
        <w:r w:rsidRPr="00B82924" w:rsidDel="00B82924">
          <w:rPr>
            <w:szCs w:val="24"/>
            <w:lang w:val="sr-Cyrl-RS"/>
          </w:rPr>
          <w:delText>р</w:delText>
        </w:r>
      </w:del>
      <w:r w:rsidRPr="00B82924">
        <w:rPr>
          <w:szCs w:val="24"/>
          <w:lang w:val="sr-Cyrl-RS"/>
        </w:rPr>
        <w:t>острожности за своје плантаже. Кориснику ће, уколико се претплати на систем, бити омогућено лакше управљање газдинствима и запосленима као и бољи увид у плантаже заједно са културама које се на њима гаје. Такође, кориснику треба омогућити и графички приказ података о земљишту, влажности ваздуха и  температури. Ако се корисник не претплати на систем, имаће приступ само основним функционалностима попут гледања прогнозе, размене порука, примање понуда за учествовање у управљању  туђим газдинствима као и могућност претплате на систем.</w:t>
      </w:r>
    </w:p>
    <w:p w14:paraId="2D884A88" w14:textId="77777777" w:rsidR="00A76DB6" w:rsidRPr="00B82924" w:rsidRDefault="00A76DB6" w:rsidP="00A76DB6">
      <w:pPr>
        <w:rPr>
          <w:szCs w:val="24"/>
          <w:lang w:val="sr-Cyrl-RS"/>
        </w:rPr>
      </w:pPr>
      <w:r w:rsidRPr="00B82924">
        <w:rPr>
          <w:szCs w:val="24"/>
          <w:lang w:val="sr-Cyrl-RS"/>
        </w:rPr>
        <w:t>Сви улазни параметри ће се чувати у бази података како би корисницима у сваком тренутку били доступни. Апликација ће користити  систем за мерење података о земљишту, док ће податке о температури прикупљати са званичног сајта „ОpenWeatherMap“.</w:t>
      </w:r>
    </w:p>
    <w:p w14:paraId="60A00E55" w14:textId="77777777" w:rsidR="00A76DB6" w:rsidRPr="00B82924" w:rsidRDefault="00A76DB6" w:rsidP="00A76DB6">
      <w:pPr>
        <w:pStyle w:val="Heading2"/>
        <w:jc w:val="both"/>
        <w:rPr>
          <w:lang w:val="sr-Cyrl-RS"/>
        </w:rPr>
      </w:pPr>
      <w:bookmarkStart w:id="17" w:name="_Toc484365380"/>
      <w:r w:rsidRPr="00B82924">
        <w:rPr>
          <w:lang w:val="sr-Cyrl-RS"/>
        </w:rPr>
        <w:t>1.3 Акроними, скраћенице, дефиниције</w:t>
      </w:r>
      <w:bookmarkEnd w:id="17"/>
    </w:p>
    <w:p w14:paraId="7752C54B" w14:textId="77777777" w:rsidR="00A76DB6" w:rsidRPr="00B82924" w:rsidRDefault="00A76DB6" w:rsidP="00A76DB6">
      <w:pPr>
        <w:pStyle w:val="ListParagraph"/>
        <w:numPr>
          <w:ilvl w:val="0"/>
          <w:numId w:val="15"/>
        </w:numPr>
        <w:rPr>
          <w:szCs w:val="24"/>
          <w:lang w:val="sr-Cyrl-RS"/>
        </w:rPr>
      </w:pPr>
      <w:r w:rsidRPr="00B82924">
        <w:rPr>
          <w:szCs w:val="24"/>
          <w:lang w:val="sr-Cyrl-RS"/>
        </w:rPr>
        <w:t>Клијентски део апликације- део апликације који се извршава у wеб претраживачима на рачунарима корисника. (front-end)</w:t>
      </w:r>
    </w:p>
    <w:p w14:paraId="3D67B619" w14:textId="77777777" w:rsidR="00A76DB6" w:rsidRPr="00B82924" w:rsidRDefault="00A76DB6" w:rsidP="00A76DB6">
      <w:pPr>
        <w:pStyle w:val="ListParagraph"/>
        <w:numPr>
          <w:ilvl w:val="0"/>
          <w:numId w:val="15"/>
        </w:numPr>
        <w:rPr>
          <w:szCs w:val="24"/>
          <w:lang w:val="sr-Cyrl-RS"/>
        </w:rPr>
      </w:pPr>
      <w:r w:rsidRPr="00B82924">
        <w:rPr>
          <w:szCs w:val="24"/>
          <w:lang w:val="sr-Cyrl-RS"/>
        </w:rPr>
        <w:t>Серверски део апликације- део апликациј који се извршава на удаљеном рачунару. (back-end)</w:t>
      </w:r>
    </w:p>
    <w:p w14:paraId="4EC1ADA1" w14:textId="77777777" w:rsidR="00A76DB6" w:rsidRPr="00B82924" w:rsidRDefault="00A76DB6" w:rsidP="00A76DB6">
      <w:pPr>
        <w:pStyle w:val="ListParagraph"/>
        <w:numPr>
          <w:ilvl w:val="0"/>
          <w:numId w:val="15"/>
        </w:numPr>
        <w:rPr>
          <w:szCs w:val="24"/>
          <w:lang w:val="sr-Cyrl-RS"/>
        </w:rPr>
      </w:pPr>
      <w:r w:rsidRPr="00B82924">
        <w:rPr>
          <w:szCs w:val="24"/>
          <w:lang w:val="sr-Cyrl-RS"/>
        </w:rPr>
        <w:t>Angular 2- „JavaScript MVC“ оквир који омогућава креирање добро структуираних „Front-end“ апликација лаких за коришћење и одржавање.</w:t>
      </w:r>
    </w:p>
    <w:p w14:paraId="772EDD71" w14:textId="77777777" w:rsidR="00A76DB6" w:rsidRPr="00B82924" w:rsidRDefault="00A76DB6" w:rsidP="00A76DB6">
      <w:pPr>
        <w:pStyle w:val="ListParagraph"/>
        <w:numPr>
          <w:ilvl w:val="0"/>
          <w:numId w:val="15"/>
        </w:numPr>
        <w:rPr>
          <w:szCs w:val="24"/>
          <w:lang w:val="sr-Cyrl-RS"/>
        </w:rPr>
      </w:pPr>
      <w:r w:rsidRPr="00B82924">
        <w:rPr>
          <w:szCs w:val="24"/>
          <w:lang w:val="sr-Cyrl-RS"/>
        </w:rPr>
        <w:t>Node.js- серверска „javascript“ платформа за израду брзе и скалабилне мрежне апликације.</w:t>
      </w:r>
    </w:p>
    <w:p w14:paraId="5BF21DBA" w14:textId="77777777" w:rsidR="00A76DB6" w:rsidRPr="00B82924" w:rsidRDefault="00A76DB6" w:rsidP="00A76DB6">
      <w:pPr>
        <w:pStyle w:val="ListParagraph"/>
        <w:numPr>
          <w:ilvl w:val="0"/>
          <w:numId w:val="15"/>
        </w:numPr>
        <w:rPr>
          <w:szCs w:val="24"/>
          <w:lang w:val="sr-Cyrl-RS"/>
        </w:rPr>
      </w:pPr>
      <w:r w:rsidRPr="00B82924">
        <w:rPr>
          <w:szCs w:val="24"/>
          <w:lang w:val="sr-Cyrl-RS"/>
        </w:rPr>
        <w:t>SQL- (структуирани упитни језик) је стандардизовани програмски језик који се користи за управљање релационим базама података.</w:t>
      </w:r>
    </w:p>
    <w:p w14:paraId="726B5523" w14:textId="77777777" w:rsidR="00A76DB6" w:rsidRPr="00B82924" w:rsidRDefault="00A76DB6" w:rsidP="00A76DB6">
      <w:pPr>
        <w:pStyle w:val="ListParagraph"/>
        <w:numPr>
          <w:ilvl w:val="0"/>
          <w:numId w:val="15"/>
        </w:numPr>
        <w:rPr>
          <w:szCs w:val="24"/>
          <w:lang w:val="sr-Cyrl-RS"/>
        </w:rPr>
      </w:pPr>
      <w:r w:rsidRPr="00B82924">
        <w:rPr>
          <w:szCs w:val="24"/>
          <w:lang w:val="sr-Cyrl-RS"/>
        </w:rPr>
        <w:t>MongoDB- нерелационе базе података које не користе SQL за повезивање, отвореног кода.</w:t>
      </w:r>
    </w:p>
    <w:p w14:paraId="1AAE277D" w14:textId="77777777" w:rsidR="00A76DB6" w:rsidRPr="00B82924" w:rsidRDefault="00A76DB6" w:rsidP="00A76DB6">
      <w:pPr>
        <w:pStyle w:val="ListParagraph"/>
        <w:numPr>
          <w:ilvl w:val="0"/>
          <w:numId w:val="15"/>
        </w:numPr>
        <w:rPr>
          <w:szCs w:val="24"/>
          <w:lang w:val="sr-Cyrl-RS"/>
        </w:rPr>
      </w:pPr>
      <w:r w:rsidRPr="00B82924">
        <w:rPr>
          <w:szCs w:val="24"/>
          <w:lang w:val="sr-Cyrl-RS"/>
        </w:rPr>
        <w:t>Wеб апликација- апликација којој се приступа од стране корисника преко мреже.</w:t>
      </w:r>
    </w:p>
    <w:p w14:paraId="262D9EFC" w14:textId="77777777" w:rsidR="00A76DB6" w:rsidRPr="00B82924" w:rsidRDefault="00A76DB6" w:rsidP="00A76DB6">
      <w:pPr>
        <w:pStyle w:val="ListParagraph"/>
        <w:numPr>
          <w:ilvl w:val="0"/>
          <w:numId w:val="15"/>
        </w:numPr>
        <w:rPr>
          <w:szCs w:val="24"/>
          <w:lang w:val="sr-Cyrl-RS"/>
        </w:rPr>
      </w:pPr>
      <w:r w:rsidRPr="00B82924">
        <w:rPr>
          <w:szCs w:val="24"/>
          <w:lang w:val="sr-Cyrl-RS"/>
        </w:rPr>
        <w:lastRenderedPageBreak/>
        <w:t>HTML(HyperText Markup Language)- jeзик који служи за опис и стуктуру веб страницe.</w:t>
      </w:r>
    </w:p>
    <w:p w14:paraId="3F38E258" w14:textId="77777777" w:rsidR="00A76DB6" w:rsidRPr="00B82924" w:rsidRDefault="00A76DB6" w:rsidP="00A76DB6">
      <w:pPr>
        <w:pStyle w:val="ListParagraph"/>
        <w:numPr>
          <w:ilvl w:val="0"/>
          <w:numId w:val="15"/>
        </w:numPr>
        <w:rPr>
          <w:szCs w:val="24"/>
          <w:lang w:val="sr-Cyrl-RS"/>
        </w:rPr>
      </w:pPr>
      <w:r w:rsidRPr="00B82924">
        <w:rPr>
          <w:szCs w:val="24"/>
          <w:lang w:val="sr-Cyrl-RS"/>
        </w:rPr>
        <w:t>CSS (Cascading Style Sheets) – дефинисање израда и форматирање HTML документа.</w:t>
      </w:r>
    </w:p>
    <w:p w14:paraId="045017AC" w14:textId="77777777" w:rsidR="00A76DB6" w:rsidRPr="00B82924" w:rsidRDefault="00A76DB6" w:rsidP="00A76DB6">
      <w:pPr>
        <w:pStyle w:val="ListParagraph"/>
        <w:numPr>
          <w:ilvl w:val="0"/>
          <w:numId w:val="15"/>
        </w:numPr>
        <w:rPr>
          <w:szCs w:val="24"/>
          <w:lang w:val="sr-Cyrl-RS"/>
        </w:rPr>
      </w:pPr>
      <w:r w:rsidRPr="00B82924">
        <w:rPr>
          <w:szCs w:val="24"/>
          <w:lang w:val="sr-Cyrl-RS"/>
        </w:rPr>
        <w:t>JavaScript- дефинисање функционалности веб страница на клијентској страни.</w:t>
      </w:r>
    </w:p>
    <w:p w14:paraId="0FA8E2D3" w14:textId="77777777" w:rsidR="00A76DB6" w:rsidRPr="00B82924" w:rsidRDefault="00A76DB6" w:rsidP="00A76DB6">
      <w:pPr>
        <w:pStyle w:val="ListParagraph"/>
        <w:numPr>
          <w:ilvl w:val="0"/>
          <w:numId w:val="15"/>
        </w:numPr>
        <w:rPr>
          <w:szCs w:val="24"/>
          <w:lang w:val="sr-Cyrl-RS"/>
        </w:rPr>
      </w:pPr>
      <w:r w:rsidRPr="00B82924">
        <w:rPr>
          <w:szCs w:val="24"/>
          <w:lang w:val="sr-Cyrl-RS"/>
        </w:rPr>
        <w:t>TypeScript- програмски језик отвореног кода. Строг је надскуп javascripta и додаје језику опциону статичку типизацију и објектну оријентисаност.</w:t>
      </w:r>
    </w:p>
    <w:p w14:paraId="5D127B1D" w14:textId="77777777" w:rsidR="00A76DB6" w:rsidRPr="00B82924" w:rsidRDefault="00A76DB6" w:rsidP="00A76DB6">
      <w:pPr>
        <w:pStyle w:val="ListParagraph"/>
        <w:numPr>
          <w:ilvl w:val="0"/>
          <w:numId w:val="15"/>
        </w:numPr>
        <w:rPr>
          <w:szCs w:val="24"/>
          <w:lang w:val="sr-Cyrl-RS"/>
        </w:rPr>
      </w:pPr>
      <w:r w:rsidRPr="00B82924">
        <w:rPr>
          <w:szCs w:val="24"/>
          <w:lang w:val="sr-Cyrl-RS"/>
        </w:rPr>
        <w:t>OpenWeatherMap- онлајн сервис који пружа временске податке, укључујући текуће и историјске податке о временској прогнози.</w:t>
      </w:r>
    </w:p>
    <w:p w14:paraId="2909E5CC" w14:textId="77777777" w:rsidR="00A76DB6" w:rsidRPr="00B82924" w:rsidRDefault="00A76DB6" w:rsidP="00A76DB6">
      <w:pPr>
        <w:pStyle w:val="ListParagraph"/>
        <w:numPr>
          <w:ilvl w:val="0"/>
          <w:numId w:val="15"/>
        </w:numPr>
        <w:rPr>
          <w:szCs w:val="24"/>
          <w:lang w:val="sr-Cyrl-RS"/>
        </w:rPr>
      </w:pPr>
      <w:r w:rsidRPr="00B82924">
        <w:rPr>
          <w:szCs w:val="24"/>
          <w:lang w:val="sr-Cyrl-RS"/>
        </w:rPr>
        <w:t>UML(Unified Modeling Language)- стандардни графички језик за моделовање објектно оријентисаног софтвера.</w:t>
      </w:r>
    </w:p>
    <w:p w14:paraId="7BC189EA" w14:textId="77777777" w:rsidR="00A76DB6" w:rsidRPr="00B82924" w:rsidRDefault="00A76DB6" w:rsidP="00A76DB6">
      <w:pPr>
        <w:pStyle w:val="ListParagraph"/>
        <w:numPr>
          <w:ilvl w:val="0"/>
          <w:numId w:val="15"/>
        </w:numPr>
        <w:rPr>
          <w:szCs w:val="24"/>
          <w:lang w:val="sr-Cyrl-RS"/>
        </w:rPr>
      </w:pPr>
      <w:r w:rsidRPr="00B82924">
        <w:rPr>
          <w:szCs w:val="24"/>
          <w:lang w:val="sr-Cyrl-RS"/>
        </w:rPr>
        <w:t>Ng2 charts- бесплатан ноде модул који служи за креирање динамичких графичких елемената веб апликације.</w:t>
      </w:r>
    </w:p>
    <w:p w14:paraId="4AD4C8CC" w14:textId="77777777" w:rsidR="00A76DB6" w:rsidRPr="00B82924" w:rsidRDefault="00A76DB6" w:rsidP="00A76DB6">
      <w:pPr>
        <w:pStyle w:val="ListParagraph"/>
        <w:numPr>
          <w:ilvl w:val="0"/>
          <w:numId w:val="15"/>
        </w:numPr>
        <w:rPr>
          <w:szCs w:val="24"/>
          <w:lang w:val="sr-Cyrl-RS"/>
        </w:rPr>
      </w:pPr>
      <w:r w:rsidRPr="00B82924">
        <w:rPr>
          <w:szCs w:val="24"/>
          <w:lang w:val="sr-Cyrl-RS"/>
        </w:rPr>
        <w:t>HTTP – HyperText Transfer Protocol</w:t>
      </w:r>
    </w:p>
    <w:p w14:paraId="60281E70" w14:textId="77777777" w:rsidR="00A76DB6" w:rsidRPr="00B82924" w:rsidRDefault="00A76DB6" w:rsidP="00A76DB6">
      <w:pPr>
        <w:rPr>
          <w:szCs w:val="24"/>
          <w:lang w:val="sr-Cyrl-RS"/>
        </w:rPr>
      </w:pPr>
    </w:p>
    <w:p w14:paraId="7E2490D7" w14:textId="77777777" w:rsidR="00A76DB6" w:rsidRPr="00B82924" w:rsidRDefault="00A76DB6" w:rsidP="00A76DB6">
      <w:pPr>
        <w:pStyle w:val="ListParagraph"/>
        <w:numPr>
          <w:ilvl w:val="0"/>
          <w:numId w:val="15"/>
        </w:numPr>
        <w:rPr>
          <w:szCs w:val="24"/>
          <w:lang w:val="sr-Cyrl-RS"/>
        </w:rPr>
      </w:pPr>
      <w:r w:rsidRPr="00B82924">
        <w:rPr>
          <w:szCs w:val="24"/>
          <w:lang w:val="sr-Cyrl-RS"/>
        </w:rPr>
        <w:t>URL – Uniform resource locator</w:t>
      </w:r>
    </w:p>
    <w:p w14:paraId="5BD5865C" w14:textId="77777777" w:rsidR="00A76DB6" w:rsidRPr="00B82924" w:rsidRDefault="00A76DB6" w:rsidP="00A76DB6">
      <w:pPr>
        <w:rPr>
          <w:szCs w:val="24"/>
          <w:lang w:val="sr-Cyrl-RS"/>
        </w:rPr>
      </w:pPr>
    </w:p>
    <w:p w14:paraId="299053CF" w14:textId="77777777" w:rsidR="00A76DB6" w:rsidRPr="00B82924" w:rsidRDefault="00A76DB6" w:rsidP="00A76DB6">
      <w:pPr>
        <w:pStyle w:val="Heading1"/>
        <w:jc w:val="both"/>
      </w:pPr>
      <w:bookmarkStart w:id="18" w:name="_Toc484365381"/>
      <w:r w:rsidRPr="00B82924">
        <w:t>2. Општи опис производа</w:t>
      </w:r>
      <w:bookmarkEnd w:id="18"/>
    </w:p>
    <w:p w14:paraId="20EC049E" w14:textId="77777777" w:rsidR="00A76DB6" w:rsidRPr="00B82924" w:rsidRDefault="00A76DB6" w:rsidP="00A76DB6">
      <w:pPr>
        <w:rPr>
          <w:szCs w:val="24"/>
          <w:lang w:val="sr-Cyrl-RS"/>
        </w:rPr>
      </w:pPr>
    </w:p>
    <w:p w14:paraId="1979E1C4" w14:textId="77777777" w:rsidR="00A76DB6" w:rsidRPr="00B82924" w:rsidRDefault="00A76DB6" w:rsidP="00A76DB6">
      <w:pPr>
        <w:pStyle w:val="Heading2"/>
        <w:jc w:val="both"/>
        <w:rPr>
          <w:lang w:val="sr-Cyrl-RS"/>
        </w:rPr>
      </w:pPr>
      <w:bookmarkStart w:id="19" w:name="_Toc484365382"/>
      <w:r w:rsidRPr="00B82924">
        <w:rPr>
          <w:lang w:val="sr-Cyrl-RS"/>
        </w:rPr>
        <w:t>2.1 Контекст производа</w:t>
      </w:r>
      <w:bookmarkEnd w:id="19"/>
    </w:p>
    <w:p w14:paraId="73D6D0CD" w14:textId="77777777" w:rsidR="00A76DB6" w:rsidRPr="00B82924" w:rsidRDefault="00A76DB6" w:rsidP="00A76DB6">
      <w:pPr>
        <w:rPr>
          <w:szCs w:val="24"/>
          <w:lang w:val="sr-Cyrl-RS"/>
        </w:rPr>
      </w:pPr>
    </w:p>
    <w:p w14:paraId="131535F2" w14:textId="77777777" w:rsidR="00A76DB6" w:rsidRPr="00B82924" w:rsidRDefault="00A76DB6" w:rsidP="00A76DB6">
      <w:pPr>
        <w:rPr>
          <w:szCs w:val="24"/>
          <w:lang w:val="sr-Cyrl-RS"/>
        </w:rPr>
      </w:pPr>
      <w:r w:rsidRPr="00B82924">
        <w:rPr>
          <w:szCs w:val="24"/>
          <w:lang w:val="sr-Cyrl-RS"/>
        </w:rPr>
        <w:t xml:space="preserve">Брз напредак информационих технологија омогућава брзо и јефтино унапређење свих области човековог рада и деловања, па у том смислу постоји велики простор за увођење иновација у сектор пољопривреде. „PlanTech” је веб апликација која то треба да омогући. Ова веб апликација замишњена је као софтверски систем  који нуди преглед и контролу свих функција неопходних за вођење пољопривредних газдинстава. Апликација ће омогућити кориснику, доносиоцу одлука, да предузима и усмерава акције на основу релевантних информација као што су метеоролошке,  нутритивне вредности земљишта и сличних мерења. Тим који прави „PlanTech” вођен је идејом да знање и иновације које омогућавају прогрес треба да буду доступне свима, као и да за пољопривреднике са наших простора не постоји апликација која је лака за употребу и која је на српском језику. Иако </w:t>
      </w:r>
      <w:r w:rsidRPr="00B82924">
        <w:rPr>
          <w:szCs w:val="24"/>
          <w:lang w:val="sr-Cyrl-RS"/>
        </w:rPr>
        <w:lastRenderedPageBreak/>
        <w:t>сличне апликације већ постоје, „PlanTech” пољопривредницима нудимо једноставан увид у статистичке податке везане за газдинство, могућност давања савета помоћу специјалног система као и интуитиван и кориснички оријентисан приступ свим подацима.</w:t>
      </w:r>
    </w:p>
    <w:p w14:paraId="2FC346ED" w14:textId="77777777" w:rsidR="00A76DB6" w:rsidRPr="00B82924" w:rsidRDefault="00A76DB6" w:rsidP="00A76DB6">
      <w:pPr>
        <w:pStyle w:val="Heading2"/>
        <w:jc w:val="both"/>
        <w:rPr>
          <w:lang w:val="sr-Cyrl-RS"/>
        </w:rPr>
      </w:pPr>
      <w:bookmarkStart w:id="20" w:name="_Toc484365383"/>
      <w:r w:rsidRPr="00B82924">
        <w:rPr>
          <w:lang w:val="sr-Cyrl-RS"/>
        </w:rPr>
        <w:t>2.2 Функције производа</w:t>
      </w:r>
      <w:bookmarkEnd w:id="20"/>
    </w:p>
    <w:p w14:paraId="7184CCE8" w14:textId="77777777" w:rsidR="00A76DB6" w:rsidRPr="00B82924" w:rsidRDefault="00A76DB6" w:rsidP="00A76DB6">
      <w:pPr>
        <w:rPr>
          <w:szCs w:val="24"/>
          <w:lang w:val="sr-Cyrl-RS"/>
        </w:rPr>
      </w:pPr>
    </w:p>
    <w:p w14:paraId="0EB5E62E" w14:textId="77777777" w:rsidR="00A76DB6" w:rsidRPr="00B82924" w:rsidRDefault="00A76DB6" w:rsidP="00A76DB6">
      <w:pPr>
        <w:rPr>
          <w:szCs w:val="24"/>
          <w:lang w:val="sr-Cyrl-RS"/>
        </w:rPr>
      </w:pPr>
      <w:r w:rsidRPr="00B82924">
        <w:rPr>
          <w:szCs w:val="24"/>
          <w:lang w:val="sr-Cyrl-RS"/>
        </w:rPr>
        <w:t>Основне функционалности апликације „PlanTech” треба да буду:</w:t>
      </w:r>
    </w:p>
    <w:p w14:paraId="734C3CF6" w14:textId="77777777" w:rsidR="00A76DB6" w:rsidRPr="00B82924" w:rsidRDefault="00A76DB6" w:rsidP="00A76DB6">
      <w:pPr>
        <w:rPr>
          <w:szCs w:val="24"/>
          <w:lang w:val="sr-Cyrl-RS"/>
        </w:rPr>
      </w:pPr>
      <w:r w:rsidRPr="00B82924">
        <w:rPr>
          <w:szCs w:val="24"/>
          <w:lang w:val="sr-Cyrl-RS"/>
        </w:rPr>
        <w:t>•</w:t>
      </w:r>
      <w:r w:rsidRPr="00B82924">
        <w:rPr>
          <w:szCs w:val="24"/>
          <w:lang w:val="sr-Cyrl-RS"/>
        </w:rPr>
        <w:tab/>
        <w:t>Могућност дефинисања имања и плантажа</w:t>
      </w:r>
    </w:p>
    <w:p w14:paraId="4ECBA9CB" w14:textId="4287C7E4" w:rsidR="00A76DB6" w:rsidRPr="00B82924" w:rsidRDefault="00A76DB6" w:rsidP="00A76DB6">
      <w:pPr>
        <w:rPr>
          <w:szCs w:val="24"/>
          <w:lang w:val="sr-Cyrl-RS"/>
        </w:rPr>
      </w:pPr>
      <w:del w:id="21" w:author="Boban" w:date="2017-06-11T22:25:00Z">
        <w:r w:rsidRPr="00B82924" w:rsidDel="00B82924">
          <w:rPr>
            <w:szCs w:val="24"/>
            <w:lang w:val="sr-Cyrl-RS"/>
          </w:rPr>
          <w:delText xml:space="preserve">•         </w:delText>
        </w:r>
      </w:del>
      <w:ins w:id="22" w:author="Boban" w:date="2017-06-11T22:25:00Z">
        <w:r w:rsidR="00B82924" w:rsidRPr="00B82924">
          <w:rPr>
            <w:szCs w:val="24"/>
            <w:lang w:val="sr-Cyrl-RS"/>
          </w:rPr>
          <w:t>•</w:t>
        </w:r>
        <w:r w:rsidR="00B82924">
          <w:rPr>
            <w:szCs w:val="24"/>
            <w:lang w:val="sr-Cyrl-RS"/>
          </w:rPr>
          <w:tab/>
        </w:r>
      </w:ins>
      <w:r w:rsidRPr="00B82924">
        <w:rPr>
          <w:szCs w:val="24"/>
          <w:lang w:val="sr-Cyrl-RS"/>
        </w:rPr>
        <w:t>Графички приказ плантажа и имања са културама које се саде на њима</w:t>
      </w:r>
    </w:p>
    <w:p w14:paraId="763DB778" w14:textId="77777777" w:rsidR="00A76DB6" w:rsidRPr="00B82924" w:rsidRDefault="00A76DB6" w:rsidP="00A76DB6">
      <w:pPr>
        <w:rPr>
          <w:szCs w:val="24"/>
          <w:lang w:val="sr-Cyrl-RS"/>
        </w:rPr>
      </w:pPr>
      <w:r w:rsidRPr="00B82924">
        <w:rPr>
          <w:szCs w:val="24"/>
          <w:lang w:val="sr-Cyrl-RS"/>
        </w:rPr>
        <w:t>•</w:t>
      </w:r>
      <w:r w:rsidRPr="00B82924">
        <w:rPr>
          <w:szCs w:val="24"/>
          <w:lang w:val="sr-Cyrl-RS"/>
        </w:rPr>
        <w:tab/>
        <w:t>Могућност додавања и прегледа радника</w:t>
      </w:r>
    </w:p>
    <w:p w14:paraId="38B477EC" w14:textId="77777777" w:rsidR="00A76DB6" w:rsidRPr="00B82924" w:rsidRDefault="00A76DB6" w:rsidP="00A76DB6">
      <w:pPr>
        <w:rPr>
          <w:szCs w:val="24"/>
          <w:lang w:val="sr-Cyrl-RS"/>
        </w:rPr>
      </w:pPr>
      <w:r w:rsidRPr="00B82924">
        <w:rPr>
          <w:szCs w:val="24"/>
          <w:lang w:val="sr-Cyrl-RS"/>
        </w:rPr>
        <w:t>•</w:t>
      </w:r>
      <w:r w:rsidRPr="00B82924">
        <w:rPr>
          <w:szCs w:val="24"/>
          <w:lang w:val="sr-Cyrl-RS"/>
        </w:rPr>
        <w:tab/>
        <w:t xml:space="preserve">Могућност додавања нових култура, подкултура и произвођача </w:t>
      </w:r>
    </w:p>
    <w:p w14:paraId="7E695FFD" w14:textId="77777777" w:rsidR="00A76DB6" w:rsidRPr="00B82924" w:rsidRDefault="00A76DB6" w:rsidP="00A76DB6">
      <w:pPr>
        <w:rPr>
          <w:szCs w:val="24"/>
          <w:lang w:val="sr-Cyrl-RS"/>
        </w:rPr>
      </w:pPr>
      <w:r w:rsidRPr="00B82924">
        <w:rPr>
          <w:szCs w:val="24"/>
          <w:lang w:val="sr-Cyrl-RS"/>
        </w:rPr>
        <w:t>•</w:t>
      </w:r>
      <w:r w:rsidRPr="00B82924">
        <w:rPr>
          <w:szCs w:val="24"/>
          <w:lang w:val="sr-Cyrl-RS"/>
        </w:rPr>
        <w:tab/>
        <w:t>Додавање мерних инструмената и њихово додељивање плантажама</w:t>
      </w:r>
    </w:p>
    <w:p w14:paraId="2B946326" w14:textId="77777777" w:rsidR="00A76DB6" w:rsidRPr="00B82924" w:rsidRDefault="00A76DB6" w:rsidP="00A76DB6">
      <w:pPr>
        <w:rPr>
          <w:szCs w:val="24"/>
          <w:lang w:val="sr-Cyrl-RS"/>
        </w:rPr>
      </w:pPr>
      <w:r w:rsidRPr="00B82924">
        <w:rPr>
          <w:szCs w:val="24"/>
          <w:lang w:val="sr-Cyrl-RS"/>
        </w:rPr>
        <w:t>•</w:t>
      </w:r>
      <w:r w:rsidRPr="00B82924">
        <w:rPr>
          <w:szCs w:val="24"/>
          <w:lang w:val="sr-Cyrl-RS"/>
        </w:rPr>
        <w:tab/>
        <w:t>Пружање савета о узгоју култура помоћу експертског система</w:t>
      </w:r>
    </w:p>
    <w:p w14:paraId="76AC748E" w14:textId="77777777" w:rsidR="00A76DB6" w:rsidRPr="00B82924" w:rsidRDefault="00A76DB6" w:rsidP="00A76DB6">
      <w:pPr>
        <w:rPr>
          <w:szCs w:val="24"/>
          <w:lang w:val="sr-Cyrl-RS"/>
        </w:rPr>
      </w:pPr>
    </w:p>
    <w:p w14:paraId="51005DED" w14:textId="77777777" w:rsidR="00A76DB6" w:rsidRPr="00B82924" w:rsidRDefault="00A76DB6" w:rsidP="00A76DB6">
      <w:pPr>
        <w:rPr>
          <w:szCs w:val="24"/>
          <w:lang w:val="sr-Cyrl-RS"/>
        </w:rPr>
      </w:pPr>
      <w:r w:rsidRPr="00B82924">
        <w:rPr>
          <w:szCs w:val="24"/>
          <w:lang w:val="sr-Cyrl-RS"/>
        </w:rPr>
        <w:t>Напомена: Ове функције треба да буду доступне корисницима који су се претплатили на употребу  система или онима које је упослио претплаћени корисник.</w:t>
      </w:r>
    </w:p>
    <w:p w14:paraId="16202E22" w14:textId="262C5B1C" w:rsidR="00A76DB6" w:rsidRPr="00B82924" w:rsidRDefault="00A76DB6" w:rsidP="00A76DB6">
      <w:pPr>
        <w:pStyle w:val="Heading2"/>
        <w:jc w:val="both"/>
        <w:rPr>
          <w:lang w:val="sr-Cyrl-RS"/>
        </w:rPr>
      </w:pPr>
      <w:bookmarkStart w:id="23" w:name="_Toc484365384"/>
      <w:r w:rsidRPr="00B82924">
        <w:rPr>
          <w:lang w:val="sr-Cyrl-RS"/>
        </w:rPr>
        <w:t>2.3 Каракт</w:t>
      </w:r>
      <w:ins w:id="24" w:author="Boban" w:date="2017-06-11T22:25:00Z">
        <w:r w:rsidR="00B82924">
          <w:rPr>
            <w:lang w:val="sr-Latn-RS"/>
          </w:rPr>
          <w:t>e</w:t>
        </w:r>
      </w:ins>
      <w:r w:rsidRPr="00B82924">
        <w:rPr>
          <w:lang w:val="sr-Cyrl-RS"/>
        </w:rPr>
        <w:t>ристике производа</w:t>
      </w:r>
      <w:bookmarkEnd w:id="23"/>
    </w:p>
    <w:p w14:paraId="6B968A71" w14:textId="77777777" w:rsidR="00A76DB6" w:rsidRPr="00B82924" w:rsidRDefault="00A76DB6" w:rsidP="00A76DB6">
      <w:pPr>
        <w:rPr>
          <w:szCs w:val="24"/>
          <w:lang w:val="sr-Cyrl-RS"/>
        </w:rPr>
      </w:pPr>
    </w:p>
    <w:p w14:paraId="094A04D2" w14:textId="77777777" w:rsidR="00A76DB6" w:rsidRPr="00B82924" w:rsidRDefault="00A76DB6" w:rsidP="00A76DB6">
      <w:pPr>
        <w:rPr>
          <w:szCs w:val="24"/>
          <w:lang w:val="sr-Cyrl-RS"/>
        </w:rPr>
      </w:pPr>
      <w:r w:rsidRPr="00B82924">
        <w:rPr>
          <w:szCs w:val="24"/>
          <w:lang w:val="sr-Cyrl-RS"/>
        </w:rPr>
        <w:t>Постоје две групе корисника који ће користити апликацију. Прву групу ће чинити корисници са административним правима док ће у другу групу спадати они која та права немају. Друга група корисника се даље дели на више подгрупа. Прва подгрупа су корисници које су се претплатили на употребу система и они имају право коришћења свих горе наведених функционалности. Друга подгрупа су радници који могу користити функционалности апликације у зависности од права које им је власник имања доделио. И трећа подгрупа су експерти које власници имања, или сарадници који за то имају право, ангажују како би дефинисали експертска правила за одлучивање о стратегији примене агротехничких мера.</w:t>
      </w:r>
    </w:p>
    <w:p w14:paraId="77A791D3" w14:textId="77777777" w:rsidR="00A76DB6" w:rsidRPr="00B82924" w:rsidRDefault="00A76DB6" w:rsidP="00A76DB6">
      <w:pPr>
        <w:rPr>
          <w:szCs w:val="24"/>
          <w:lang w:val="sr-Cyrl-RS"/>
        </w:rPr>
      </w:pPr>
      <w:r w:rsidRPr="00B82924">
        <w:rPr>
          <w:szCs w:val="24"/>
          <w:lang w:val="sr-Cyrl-RS"/>
        </w:rPr>
        <w:t xml:space="preserve">Власник имања упошљава експерте и раднике и додељује им дозволе за функције управљања имањима и плантажама. Када се корисник пријави на систем и не затражи коришћење система као власник, ограничен је на основне функције. За то време он чека </w:t>
      </w:r>
      <w:r w:rsidRPr="00B82924">
        <w:rPr>
          <w:szCs w:val="24"/>
          <w:lang w:val="sr-Cyrl-RS"/>
        </w:rPr>
        <w:lastRenderedPageBreak/>
        <w:t>власника неког имања да му пошаље захтев за рад. Један корисник може истовремено бити власник сопственог имања и бити запослен код власника неког другог имања као радник или експерт.</w:t>
      </w:r>
    </w:p>
    <w:p w14:paraId="72924BED" w14:textId="77777777" w:rsidR="00A76DB6" w:rsidRPr="00B82924" w:rsidRDefault="00A76DB6" w:rsidP="00A76DB6">
      <w:pPr>
        <w:pStyle w:val="Heading2"/>
        <w:jc w:val="both"/>
        <w:rPr>
          <w:lang w:val="sr-Cyrl-RS"/>
        </w:rPr>
      </w:pPr>
    </w:p>
    <w:p w14:paraId="7177C219" w14:textId="77777777" w:rsidR="00A76DB6" w:rsidRPr="00B82924" w:rsidRDefault="00A76DB6" w:rsidP="00A76DB6">
      <w:pPr>
        <w:pStyle w:val="Heading2"/>
        <w:jc w:val="both"/>
        <w:rPr>
          <w:lang w:val="sr-Cyrl-RS"/>
        </w:rPr>
      </w:pPr>
      <w:bookmarkStart w:id="25" w:name="_Toc484365385"/>
      <w:r w:rsidRPr="00B82924">
        <w:rPr>
          <w:lang w:val="sr-Cyrl-RS"/>
        </w:rPr>
        <w:t>2.4 Радно окружење</w:t>
      </w:r>
      <w:bookmarkEnd w:id="25"/>
    </w:p>
    <w:p w14:paraId="1A5E34CB" w14:textId="77777777" w:rsidR="00A76DB6" w:rsidRPr="00B82924" w:rsidRDefault="00A76DB6" w:rsidP="00A76DB6">
      <w:pPr>
        <w:rPr>
          <w:szCs w:val="24"/>
          <w:lang w:val="sr-Cyrl-RS"/>
        </w:rPr>
      </w:pPr>
    </w:p>
    <w:p w14:paraId="2B1BFF07" w14:textId="77777777" w:rsidR="00A76DB6" w:rsidRPr="00B82924" w:rsidRDefault="00A76DB6" w:rsidP="00A76DB6">
      <w:pPr>
        <w:rPr>
          <w:szCs w:val="24"/>
          <w:lang w:val="sr-Cyrl-RS"/>
        </w:rPr>
      </w:pPr>
      <w:r w:rsidRPr="00B82924">
        <w:rPr>
          <w:szCs w:val="24"/>
          <w:lang w:val="sr-Cyrl-RS"/>
        </w:rPr>
        <w:t>Веб апликација „PlanTech”  ће се налазити на серверу института за математику и информатику. За покретање апликације потребан је приступ интернету.</w:t>
      </w:r>
    </w:p>
    <w:p w14:paraId="6C137A9E" w14:textId="77777777" w:rsidR="00A76DB6" w:rsidRPr="00B82924" w:rsidRDefault="00A76DB6" w:rsidP="00A76DB6">
      <w:pPr>
        <w:rPr>
          <w:szCs w:val="24"/>
          <w:lang w:val="sr-Cyrl-RS"/>
        </w:rPr>
      </w:pPr>
    </w:p>
    <w:p w14:paraId="4253FFC0" w14:textId="77777777" w:rsidR="00A76DB6" w:rsidRPr="00B82924" w:rsidRDefault="00A76DB6" w:rsidP="00A76DB6">
      <w:pPr>
        <w:pStyle w:val="Heading1"/>
        <w:jc w:val="both"/>
      </w:pPr>
      <w:bookmarkStart w:id="26" w:name="_Toc484365386"/>
      <w:r w:rsidRPr="00B82924">
        <w:t>3. Разматранје дизајна</w:t>
      </w:r>
      <w:bookmarkEnd w:id="26"/>
    </w:p>
    <w:p w14:paraId="2B87486F" w14:textId="77777777" w:rsidR="00A76DB6" w:rsidRPr="00B82924" w:rsidRDefault="00A76DB6" w:rsidP="00A76DB6">
      <w:pPr>
        <w:rPr>
          <w:szCs w:val="24"/>
          <w:lang w:val="sr-Cyrl-RS"/>
        </w:rPr>
      </w:pPr>
    </w:p>
    <w:p w14:paraId="7FF2A270" w14:textId="77777777" w:rsidR="00A76DB6" w:rsidRPr="00B82924" w:rsidRDefault="00A76DB6" w:rsidP="00A76DB6">
      <w:pPr>
        <w:pStyle w:val="Heading2"/>
        <w:jc w:val="both"/>
        <w:rPr>
          <w:lang w:val="sr-Cyrl-RS"/>
        </w:rPr>
      </w:pPr>
      <w:bookmarkStart w:id="27" w:name="_Toc484365387"/>
      <w:r w:rsidRPr="00B82924">
        <w:rPr>
          <w:lang w:val="sr-Cyrl-RS"/>
        </w:rPr>
        <w:t>3.1 Ограничења имплементације и дизајна</w:t>
      </w:r>
      <w:bookmarkEnd w:id="27"/>
    </w:p>
    <w:p w14:paraId="1A4E93E8" w14:textId="77777777" w:rsidR="00A76DB6" w:rsidRPr="00B82924" w:rsidRDefault="00A76DB6" w:rsidP="00A76DB6">
      <w:pPr>
        <w:rPr>
          <w:szCs w:val="24"/>
          <w:lang w:val="sr-Cyrl-RS"/>
        </w:rPr>
      </w:pPr>
    </w:p>
    <w:p w14:paraId="538CF070" w14:textId="77777777" w:rsidR="00A76DB6" w:rsidRPr="00B82924" w:rsidRDefault="00A76DB6" w:rsidP="00A76DB6">
      <w:pPr>
        <w:rPr>
          <w:szCs w:val="24"/>
          <w:lang w:val="sr-Cyrl-RS"/>
        </w:rPr>
      </w:pPr>
      <w:r w:rsidRPr="00B82924">
        <w:rPr>
          <w:szCs w:val="24"/>
          <w:lang w:val="sr-Cyrl-RS"/>
        </w:rPr>
        <w:t>Клијентски део „PlanTech“ апликације се развија коришћењем Angular  CLI. Серверски део користи NodeJS, док се подаци чувају у MySQL бази података осим података о локацијама платажа које се чувају у оквиру MongoDB базе</w:t>
      </w:r>
    </w:p>
    <w:p w14:paraId="60F0EBA0" w14:textId="77777777" w:rsidR="00A76DB6" w:rsidRPr="00B82924" w:rsidRDefault="00A76DB6" w:rsidP="00A76DB6">
      <w:pPr>
        <w:rPr>
          <w:szCs w:val="24"/>
          <w:lang w:val="sr-Cyrl-RS"/>
        </w:rPr>
      </w:pPr>
    </w:p>
    <w:p w14:paraId="158C4B65" w14:textId="77777777" w:rsidR="00A76DB6" w:rsidRPr="00B82924" w:rsidRDefault="00A76DB6" w:rsidP="00A76DB6">
      <w:pPr>
        <w:pStyle w:val="Heading2"/>
        <w:jc w:val="both"/>
        <w:rPr>
          <w:lang w:val="sr-Cyrl-RS"/>
        </w:rPr>
      </w:pPr>
      <w:bookmarkStart w:id="28" w:name="_Toc484365388"/>
      <w:r w:rsidRPr="00B82924">
        <w:rPr>
          <w:lang w:val="sr-Cyrl-RS"/>
        </w:rPr>
        <w:t>3.2  Претпоставке и зависности</w:t>
      </w:r>
      <w:bookmarkEnd w:id="28"/>
    </w:p>
    <w:p w14:paraId="4235153E" w14:textId="77777777" w:rsidR="00A76DB6" w:rsidRPr="00B82924" w:rsidRDefault="00A76DB6" w:rsidP="00A76DB6">
      <w:pPr>
        <w:rPr>
          <w:szCs w:val="24"/>
          <w:lang w:val="sr-Cyrl-RS"/>
        </w:rPr>
      </w:pPr>
    </w:p>
    <w:p w14:paraId="097CC42B" w14:textId="77777777" w:rsidR="00216540" w:rsidRPr="00B82924" w:rsidRDefault="00A76DB6" w:rsidP="00A76DB6">
      <w:pPr>
        <w:rPr>
          <w:szCs w:val="24"/>
          <w:lang w:val="sr-Cyrl-RS"/>
        </w:rPr>
      </w:pPr>
      <w:r w:rsidRPr="00B82924">
        <w:rPr>
          <w:szCs w:val="24"/>
          <w:lang w:val="sr-Cyrl-RS"/>
        </w:rPr>
        <w:t xml:space="preserve">Апликацији ће за рад  бити неопходан приступ интернету. У израду веб апликације није укључена израда следећих сервиса: сервис са пружање временске прогнозе, сервис који пружа податке измерене сензорима. Апликација ће за рад користити податке добијене из тих сервиса па тачност података које она пружа зависе искључиво од тих њих. Рад </w:t>
      </w:r>
      <w:r w:rsidRPr="00B82924">
        <w:rPr>
          <w:szCs w:val="24"/>
          <w:lang w:val="sr-Cyrl-RS"/>
        </w:rPr>
        <w:lastRenderedPageBreak/>
        <w:t>апликације није могућ ни у случају квара да било ком серверу са којим она комуницира, нити у случају квара који се догодио на рачунару корисника.</w:t>
      </w:r>
    </w:p>
    <w:p w14:paraId="127E5488" w14:textId="77777777" w:rsidR="00A76DB6" w:rsidRPr="00B82924" w:rsidRDefault="00A76DB6" w:rsidP="00A76DB6">
      <w:pPr>
        <w:pStyle w:val="Heading1"/>
      </w:pPr>
      <w:bookmarkStart w:id="29" w:name="_Hlk484306516"/>
      <w:bookmarkStart w:id="30" w:name="_Toc484365389"/>
      <w:bookmarkEnd w:id="29"/>
      <w:r w:rsidRPr="00B82924">
        <w:t>4. Архитектура система</w:t>
      </w:r>
      <w:bookmarkEnd w:id="30"/>
    </w:p>
    <w:p w14:paraId="137D8DA5" w14:textId="77777777" w:rsidR="00A76DB6" w:rsidRPr="00B82924" w:rsidRDefault="00A76DB6" w:rsidP="00A76DB6">
      <w:pPr>
        <w:pStyle w:val="Heading2"/>
        <w:rPr>
          <w:lang w:val="sr-Cyrl-RS"/>
        </w:rPr>
      </w:pPr>
      <w:bookmarkStart w:id="31" w:name="_Toc484365390"/>
      <w:r w:rsidRPr="00B82924">
        <w:rPr>
          <w:lang w:val="sr-Cyrl-RS"/>
        </w:rPr>
        <w:t>4.1 Преглед система</w:t>
      </w:r>
      <w:bookmarkEnd w:id="31"/>
    </w:p>
    <w:p w14:paraId="52AFBB2C" w14:textId="77777777" w:rsidR="00A76DB6" w:rsidRPr="00B82924" w:rsidRDefault="00A76DB6" w:rsidP="00A76DB6">
      <w:pPr>
        <w:rPr>
          <w:lang w:val="sr-Cyrl-RS"/>
        </w:rPr>
      </w:pPr>
      <w:r w:rsidRPr="00B82924">
        <w:rPr>
          <w:lang w:val="sr-Cyrl-RS"/>
        </w:rPr>
        <w:t>Систем чине три главне компоненте: веб апликације, система за мерење података о земљишту и систем за мерење температуре ваздуха и временских услова. У наставку детаљније описујемо сваки од њих.</w:t>
      </w:r>
    </w:p>
    <w:p w14:paraId="3AAC64B8" w14:textId="77777777" w:rsidR="00A76DB6" w:rsidRPr="00B82924" w:rsidRDefault="00A76DB6" w:rsidP="00A76DB6">
      <w:pPr>
        <w:pStyle w:val="Heading3"/>
      </w:pPr>
      <w:bookmarkStart w:id="32" w:name="_Toc484365391"/>
      <w:r w:rsidRPr="00B82924">
        <w:t>4.1.1 Веб апликација</w:t>
      </w:r>
      <w:bookmarkEnd w:id="32"/>
    </w:p>
    <w:p w14:paraId="02A0C99A" w14:textId="7993A268" w:rsidR="00A76DB6" w:rsidRPr="00B82924" w:rsidRDefault="00A76DB6" w:rsidP="00A76DB6">
      <w:pPr>
        <w:rPr>
          <w:lang w:val="sr-Cyrl-RS"/>
        </w:rPr>
      </w:pPr>
      <w:r w:rsidRPr="00B82924">
        <w:rPr>
          <w:lang w:val="sr-Cyrl-RS"/>
        </w:rPr>
        <w:t xml:space="preserve">Веб апликација се састоји од клијентског и серверског дела. За израду апликације </w:t>
      </w:r>
      <w:del w:id="33" w:author="Boban" w:date="2017-06-11T22:26:00Z">
        <w:r w:rsidRPr="00B82924" w:rsidDel="00B82924">
          <w:rPr>
            <w:lang w:val="sr-Cyrl-RS"/>
          </w:rPr>
          <w:delText xml:space="preserve">је </w:delText>
        </w:r>
      </w:del>
      <w:ins w:id="34" w:author="Boban" w:date="2017-06-11T22:26:00Z">
        <w:r w:rsidR="00B82924">
          <w:rPr>
            <w:lang w:val="sr-Cyrl-RS"/>
          </w:rPr>
          <w:t>ће бити</w:t>
        </w:r>
        <w:r w:rsidR="00B82924" w:rsidRPr="00B82924">
          <w:rPr>
            <w:lang w:val="sr-Cyrl-RS"/>
          </w:rPr>
          <w:t xml:space="preserve"> </w:t>
        </w:r>
      </w:ins>
      <w:r w:rsidRPr="00B82924">
        <w:rPr>
          <w:lang w:val="sr-Cyrl-RS"/>
        </w:rPr>
        <w:t xml:space="preserve">коришћена трослојна архитектура. Апликација је намењена корисницима којима је потребан брз и једноставан приступ подацима везаним за газдинство, као и помоћ при узгоју култура. Циљ је омогућити визуелни приказ свих плантажа и имања користећи „Google maps”, ангажовање помоћника као и коришћење различитих веб сервиса који треба да омогуће лакше доношење одлука. На основу података о земљишту и временској прогнози сервиси ће вршити прорачуне на основу којих корисник треба да добије обавештења о мерама предрострожности за своје плантаже. Кориснику ће, уколико се претплати на систем, бити омогућено лакше управљање газдинствима и сарадницима као и бољи увид у плантаже заједно са културама које се на њима гаје. Такође, кориснику треба омогућити и графички приказ података о земљишту, влажности ваздуха и  температури. Ако се корисник не претплати на систем, имаће приступ само основним функционалностима попут гледања прогнозе, размене порука, примање понуда за учествовање у управљању  туђим газдинствима као и могућност претплате на систем. </w:t>
      </w:r>
    </w:p>
    <w:p w14:paraId="6D62DBDB" w14:textId="77777777" w:rsidR="00A76DB6" w:rsidRPr="00B82924" w:rsidRDefault="00A76DB6" w:rsidP="00A76DB6">
      <w:pPr>
        <w:pStyle w:val="Heading3"/>
      </w:pPr>
      <w:bookmarkStart w:id="35" w:name="_Toc484365392"/>
      <w:r w:rsidRPr="00B82924">
        <w:t>4.1.2 Систем за мерење података о земљишту</w:t>
      </w:r>
      <w:bookmarkEnd w:id="35"/>
    </w:p>
    <w:p w14:paraId="04994245" w14:textId="77777777" w:rsidR="00A76DB6" w:rsidRPr="00B82924" w:rsidRDefault="00A76DB6" w:rsidP="00A76DB6">
      <w:pPr>
        <w:rPr>
          <w:lang w:val="sr-Cyrl-RS"/>
        </w:rPr>
      </w:pPr>
      <w:r w:rsidRPr="00B82924">
        <w:rPr>
          <w:lang w:val="sr-Cyrl-RS"/>
        </w:rPr>
        <w:t>Компонента система која је обезбеђује информације о нутритивним вредностима и влажности земљишта на основу података добијених од мерача. Добијене вредности се користе за приказ статистичких података као и за окидање правила дефинисаних од стране корисника.</w:t>
      </w:r>
    </w:p>
    <w:p w14:paraId="0690163B" w14:textId="77777777" w:rsidR="00A76DB6" w:rsidRPr="00B82924" w:rsidRDefault="00A76DB6" w:rsidP="00A76DB6">
      <w:pPr>
        <w:rPr>
          <w:lang w:val="sr-Cyrl-RS"/>
        </w:rPr>
      </w:pPr>
    </w:p>
    <w:p w14:paraId="60B17BA5" w14:textId="77777777" w:rsidR="00A76DB6" w:rsidRPr="00B82924" w:rsidRDefault="00A76DB6" w:rsidP="00A76DB6">
      <w:pPr>
        <w:pStyle w:val="Heading3"/>
      </w:pPr>
      <w:bookmarkStart w:id="36" w:name="_Toc484365393"/>
      <w:r w:rsidRPr="00B82924">
        <w:lastRenderedPageBreak/>
        <w:t>4.1.3 Систем за мерење податка о температури ваздуха и временским приликама</w:t>
      </w:r>
      <w:bookmarkEnd w:id="36"/>
    </w:p>
    <w:p w14:paraId="13E15B36" w14:textId="77777777" w:rsidR="00A76DB6" w:rsidRPr="00B82924" w:rsidRDefault="00A76DB6" w:rsidP="00A76DB6">
      <w:pPr>
        <w:rPr>
          <w:lang w:val="sr-Cyrl-RS"/>
        </w:rPr>
      </w:pPr>
      <w:r w:rsidRPr="00B82924">
        <w:rPr>
          <w:lang w:val="sr-Cyrl-RS"/>
        </w:rPr>
        <w:t>За овај део апликације је употребљен “Open weather map api”, конкретно употребљени су сервиси за добијање информација о стању времена на основу координата и добијању прогнозе такође на основу координата.</w:t>
      </w:r>
    </w:p>
    <w:p w14:paraId="4774DA2B" w14:textId="77777777" w:rsidR="00A76DB6" w:rsidRPr="00B82924" w:rsidRDefault="0078031D" w:rsidP="00A76DB6">
      <w:pPr>
        <w:rPr>
          <w:lang w:val="sr-Cyrl-RS"/>
        </w:rPr>
      </w:pPr>
      <w:commentRangeStart w:id="37"/>
      <w:r w:rsidRPr="00B82924">
        <w:rPr>
          <w:noProof/>
          <w:lang w:val="sr-Cyrl-RS" w:eastAsia="en-US"/>
        </w:rPr>
        <w:drawing>
          <wp:anchor distT="0" distB="0" distL="114300" distR="114300" simplePos="0" relativeHeight="251666432" behindDoc="0" locked="0" layoutInCell="1" allowOverlap="1" wp14:anchorId="429AC305" wp14:editId="46387F31">
            <wp:simplePos x="0" y="0"/>
            <wp:positionH relativeFrom="margin">
              <wp:align>left</wp:align>
            </wp:positionH>
            <wp:positionV relativeFrom="paragraph">
              <wp:posOffset>502285</wp:posOffset>
            </wp:positionV>
            <wp:extent cx="6405880" cy="384302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902643_10210963449700983_628282143_n.png"/>
                    <pic:cNvPicPr/>
                  </pic:nvPicPr>
                  <pic:blipFill>
                    <a:blip r:embed="rId12">
                      <a:extLst>
                        <a:ext uri="{28A0092B-C50C-407E-A947-70E740481C1C}">
                          <a14:useLocalDpi xmlns:a14="http://schemas.microsoft.com/office/drawing/2010/main" val="0"/>
                        </a:ext>
                      </a:extLst>
                    </a:blip>
                    <a:stretch>
                      <a:fillRect/>
                    </a:stretch>
                  </pic:blipFill>
                  <pic:spPr>
                    <a:xfrm>
                      <a:off x="0" y="0"/>
                      <a:ext cx="6405880" cy="3843020"/>
                    </a:xfrm>
                    <a:prstGeom prst="rect">
                      <a:avLst/>
                    </a:prstGeom>
                  </pic:spPr>
                </pic:pic>
              </a:graphicData>
            </a:graphic>
            <wp14:sizeRelH relativeFrom="margin">
              <wp14:pctWidth>0</wp14:pctWidth>
            </wp14:sizeRelH>
          </wp:anchor>
        </w:drawing>
      </w:r>
      <w:commentRangeEnd w:id="37"/>
      <w:r w:rsidR="00B82924">
        <w:rPr>
          <w:rStyle w:val="CommentReference"/>
        </w:rPr>
        <w:commentReference w:id="37"/>
      </w:r>
      <w:r w:rsidR="00A76DB6" w:rsidRPr="00B82924">
        <w:rPr>
          <w:lang w:val="sr-Cyrl-RS"/>
        </w:rPr>
        <w:t>Комуникација између апликације и удаљених сервера одвија се путем HTTP протокола, посредством JSON објеката.</w:t>
      </w:r>
    </w:p>
    <w:p w14:paraId="68E27C42" w14:textId="77777777" w:rsidR="0078031D" w:rsidRPr="00B82924" w:rsidRDefault="0078031D" w:rsidP="0078031D">
      <w:pPr>
        <w:keepNext/>
        <w:rPr>
          <w:lang w:val="sr-Cyrl-RS"/>
        </w:rPr>
      </w:pPr>
    </w:p>
    <w:p w14:paraId="53C5EB9B" w14:textId="77777777" w:rsidR="00A76DB6" w:rsidRPr="00B82924" w:rsidRDefault="0078031D" w:rsidP="0078031D">
      <w:pPr>
        <w:pStyle w:val="Caption"/>
        <w:jc w:val="center"/>
        <w:rPr>
          <w:lang w:val="sr-Cyrl-RS"/>
        </w:rPr>
      </w:pPr>
      <w:r w:rsidRPr="00B82924">
        <w:rPr>
          <w:lang w:val="sr-Cyrl-RS"/>
        </w:rPr>
        <w:t xml:space="preserve">Слика </w:t>
      </w:r>
      <w:r w:rsidR="00F41C3B" w:rsidRPr="00B82924">
        <w:rPr>
          <w:lang w:val="sr-Cyrl-RS"/>
        </w:rPr>
        <w:fldChar w:fldCharType="begin"/>
      </w:r>
      <w:r w:rsidR="00F41C3B" w:rsidRPr="00B82924">
        <w:rPr>
          <w:lang w:val="sr-Cyrl-RS"/>
        </w:rPr>
        <w:instrText xml:space="preserve"> SEQ Слика \* ARABIC </w:instrText>
      </w:r>
      <w:r w:rsidR="00F41C3B" w:rsidRPr="00B82924">
        <w:rPr>
          <w:lang w:val="sr-Cyrl-RS"/>
        </w:rPr>
        <w:fldChar w:fldCharType="separate"/>
      </w:r>
      <w:r w:rsidR="000F4F70" w:rsidRPr="00B82924">
        <w:rPr>
          <w:noProof/>
          <w:lang w:val="sr-Cyrl-RS"/>
        </w:rPr>
        <w:t>1</w:t>
      </w:r>
      <w:r w:rsidR="00F41C3B" w:rsidRPr="00B82924">
        <w:rPr>
          <w:noProof/>
          <w:lang w:val="sr-Cyrl-RS"/>
        </w:rPr>
        <w:fldChar w:fldCharType="end"/>
      </w:r>
      <w:r w:rsidRPr="00B82924">
        <w:rPr>
          <w:lang w:val="sr-Cyrl-RS"/>
        </w:rPr>
        <w:t xml:space="preserve"> Компоненте система</w:t>
      </w:r>
    </w:p>
    <w:p w14:paraId="6AEC8E45" w14:textId="77777777" w:rsidR="00A76DB6" w:rsidRPr="00B82924" w:rsidRDefault="00A76DB6" w:rsidP="00A76DB6">
      <w:pPr>
        <w:pStyle w:val="Heading2"/>
        <w:rPr>
          <w:lang w:val="sr-Cyrl-RS"/>
        </w:rPr>
      </w:pPr>
      <w:bookmarkStart w:id="38" w:name="_Toc484365394"/>
      <w:r w:rsidRPr="00B82924">
        <w:rPr>
          <w:lang w:val="sr-Cyrl-RS"/>
        </w:rPr>
        <w:t>4.2 Образложење дизајна</w:t>
      </w:r>
      <w:bookmarkEnd w:id="38"/>
      <w:r w:rsidRPr="00B82924">
        <w:rPr>
          <w:lang w:val="sr-Cyrl-RS"/>
        </w:rPr>
        <w:t xml:space="preserve"> </w:t>
      </w:r>
    </w:p>
    <w:p w14:paraId="101ADBAA" w14:textId="77777777" w:rsidR="00A76DB6" w:rsidRPr="00B82924" w:rsidRDefault="00A76DB6" w:rsidP="00A76DB6">
      <w:pPr>
        <w:rPr>
          <w:lang w:val="sr-Cyrl-RS"/>
        </w:rPr>
      </w:pPr>
      <w:r w:rsidRPr="00B82924">
        <w:rPr>
          <w:lang w:val="sr-Cyrl-RS"/>
        </w:rPr>
        <w:t xml:space="preserve">Због комплексности добијања информација о земљишту и временским приликама одлучено је да </w:t>
      </w:r>
      <w:commentRangeStart w:id="39"/>
      <w:r w:rsidRPr="00B82924">
        <w:rPr>
          <w:lang w:val="sr-Cyrl-RS"/>
        </w:rPr>
        <w:t xml:space="preserve">ове две компоненте </w:t>
      </w:r>
      <w:commentRangeEnd w:id="39"/>
      <w:r w:rsidR="006D6A1D">
        <w:rPr>
          <w:rStyle w:val="CommentReference"/>
        </w:rPr>
        <w:commentReference w:id="39"/>
      </w:r>
      <w:r w:rsidRPr="00B82924">
        <w:rPr>
          <w:lang w:val="sr-Cyrl-RS"/>
        </w:rPr>
        <w:t>буду одвојене од главног дела апликације. Овим путем смо у случају евентуалног престанка рада било ког од система за добијање података омогућили нормално функционисање делова апликације који не користе поменуте информације.</w:t>
      </w:r>
    </w:p>
    <w:p w14:paraId="7169C021" w14:textId="77777777" w:rsidR="00A76DB6" w:rsidRPr="00B82924" w:rsidRDefault="00A76DB6" w:rsidP="00A76DB6">
      <w:pPr>
        <w:rPr>
          <w:lang w:val="sr-Cyrl-RS"/>
        </w:rPr>
      </w:pPr>
    </w:p>
    <w:p w14:paraId="00FC94BF" w14:textId="77777777" w:rsidR="00A76DB6" w:rsidRPr="00B82924" w:rsidRDefault="00A76DB6" w:rsidP="00A76DB6">
      <w:pPr>
        <w:rPr>
          <w:lang w:val="sr-Cyrl-RS"/>
        </w:rPr>
      </w:pPr>
      <w:r w:rsidRPr="00B82924">
        <w:rPr>
          <w:lang w:val="sr-Cyrl-RS"/>
        </w:rPr>
        <w:lastRenderedPageBreak/>
        <w:t xml:space="preserve">Као што је већ наглашено за израду апликације ће се користити трослојна архитектура са следећим слојевима: </w:t>
      </w:r>
    </w:p>
    <w:p w14:paraId="74E32672" w14:textId="77777777" w:rsidR="00A76DB6" w:rsidRPr="00B82924" w:rsidRDefault="00A76DB6" w:rsidP="00A76DB6">
      <w:pPr>
        <w:pStyle w:val="ListParagraph"/>
        <w:numPr>
          <w:ilvl w:val="0"/>
          <w:numId w:val="17"/>
        </w:numPr>
        <w:jc w:val="left"/>
        <w:rPr>
          <w:lang w:val="sr-Cyrl-RS"/>
        </w:rPr>
      </w:pPr>
      <w:r w:rsidRPr="00B82924">
        <w:rPr>
          <w:lang w:val="sr-Cyrl-RS"/>
        </w:rPr>
        <w:t>Презентациони слој се састоји од компоненти које прихватају улазне податке крајњег корисника, а истовремено му и приказују одговарајуће податке. На захтев клијента презентациони слој биће имплементиран помоћу “Angular 2 CLI” framework-a.</w:t>
      </w:r>
    </w:p>
    <w:p w14:paraId="4946D30F" w14:textId="77777777" w:rsidR="00A76DB6" w:rsidRPr="00B82924" w:rsidRDefault="00A76DB6" w:rsidP="00A76DB6">
      <w:pPr>
        <w:pStyle w:val="ListParagraph"/>
        <w:numPr>
          <w:ilvl w:val="0"/>
          <w:numId w:val="17"/>
        </w:numPr>
        <w:jc w:val="left"/>
        <w:rPr>
          <w:lang w:val="sr-Cyrl-RS"/>
        </w:rPr>
      </w:pPr>
      <w:r w:rsidRPr="00B82924">
        <w:rPr>
          <w:lang w:val="sr-Cyrl-RS"/>
        </w:rPr>
        <w:t>Слој пословне логике је посредник између презентационог и слоја приступа подацима. Осим тога поменути слој ће обављати комуникацију са екстерним системима.</w:t>
      </w:r>
    </w:p>
    <w:p w14:paraId="3D1BBE31" w14:textId="77777777" w:rsidR="00A76DB6" w:rsidRPr="00B82924" w:rsidRDefault="00A76DB6" w:rsidP="00A76DB6">
      <w:pPr>
        <w:pStyle w:val="ListParagraph"/>
        <w:numPr>
          <w:ilvl w:val="0"/>
          <w:numId w:val="17"/>
        </w:numPr>
        <w:jc w:val="left"/>
        <w:rPr>
          <w:lang w:val="sr-Cyrl-RS"/>
        </w:rPr>
      </w:pPr>
      <w:r w:rsidRPr="00B82924">
        <w:rPr>
          <w:lang w:val="sr-Cyrl-RS"/>
        </w:rPr>
        <w:t>Слој приступа подацима је задужен за манипулацију подацима које апликација користи. Слој ће имати делове задужене за комуникацију са “Mongo” као и са “MySQL” базом података. Слој ће осим овога бити задужен за егзекуцију експертског система. На захтев клијента слој приступа подацима ће бити имплементиран у “Node.js” framework-u док ће експертски систем бити реализован помоћу “Nools” библиотеке.</w:t>
      </w:r>
    </w:p>
    <w:p w14:paraId="6C5C2C2C" w14:textId="77777777" w:rsidR="00A76DB6" w:rsidRPr="00B82924" w:rsidRDefault="00A76DB6" w:rsidP="00A76DB6">
      <w:pPr>
        <w:pStyle w:val="ListParagraph"/>
        <w:rPr>
          <w:lang w:val="sr-Cyrl-RS"/>
        </w:rPr>
      </w:pPr>
    </w:p>
    <w:p w14:paraId="2717940A" w14:textId="77777777" w:rsidR="00A76DB6" w:rsidRPr="00B82924" w:rsidRDefault="00A76DB6" w:rsidP="00A76DB6">
      <w:pPr>
        <w:ind w:firstLine="0"/>
        <w:rPr>
          <w:lang w:val="sr-Cyrl-RS"/>
        </w:rPr>
      </w:pPr>
      <w:r w:rsidRPr="00B82924">
        <w:rPr>
          <w:lang w:val="sr-Cyrl-RS"/>
        </w:rPr>
        <w:t>Разлози за коришћење трослојне архитектуре су:</w:t>
      </w:r>
    </w:p>
    <w:p w14:paraId="4E970771" w14:textId="77777777" w:rsidR="00A76DB6" w:rsidRPr="00B82924" w:rsidRDefault="00A76DB6" w:rsidP="00A76DB6">
      <w:pPr>
        <w:pStyle w:val="ListParagraph"/>
        <w:rPr>
          <w:lang w:val="sr-Cyrl-RS"/>
        </w:rPr>
      </w:pPr>
    </w:p>
    <w:p w14:paraId="130562A7" w14:textId="77777777" w:rsidR="00A76DB6" w:rsidRPr="00B82924" w:rsidRDefault="00A76DB6" w:rsidP="00A76DB6">
      <w:pPr>
        <w:pStyle w:val="ListParagraph"/>
        <w:numPr>
          <w:ilvl w:val="0"/>
          <w:numId w:val="16"/>
        </w:numPr>
        <w:jc w:val="left"/>
        <w:rPr>
          <w:lang w:val="sr-Cyrl-RS"/>
        </w:rPr>
      </w:pPr>
      <w:r w:rsidRPr="00B82924">
        <w:rPr>
          <w:lang w:val="sr-Cyrl-RS"/>
        </w:rPr>
        <w:t xml:space="preserve">Слојеви су јасно одвојени; кориснички интерфејс, подаци и логика су потпуно раздвојени. Овакав приступ развоју софтвера омогућава паралелно развијање слојева и ако буде потребно њихову лаку измени или надоградњу. </w:t>
      </w:r>
    </w:p>
    <w:p w14:paraId="50A66A06" w14:textId="77777777" w:rsidR="00A76DB6" w:rsidRPr="00B82924" w:rsidRDefault="00A76DB6" w:rsidP="00A76DB6">
      <w:pPr>
        <w:pStyle w:val="ListParagraph"/>
        <w:numPr>
          <w:ilvl w:val="0"/>
          <w:numId w:val="16"/>
        </w:numPr>
        <w:jc w:val="left"/>
        <w:rPr>
          <w:lang w:val="sr-Cyrl-RS"/>
        </w:rPr>
      </w:pPr>
      <w:r w:rsidRPr="00B82924">
        <w:rPr>
          <w:lang w:val="sr-Cyrl-RS"/>
        </w:rPr>
        <w:t>Скалабилност; Није потребна конекција за сваког корисника посебно тако да је способност апликације да успешно функционише приликом већег броја посета побољшана.</w:t>
      </w:r>
    </w:p>
    <w:p w14:paraId="1B3E3B5A" w14:textId="77777777" w:rsidR="00A76DB6" w:rsidRPr="00B82924" w:rsidRDefault="00A76DB6" w:rsidP="00A76DB6">
      <w:pPr>
        <w:pStyle w:val="ListParagraph"/>
        <w:numPr>
          <w:ilvl w:val="0"/>
          <w:numId w:val="16"/>
        </w:numPr>
        <w:jc w:val="left"/>
        <w:rPr>
          <w:lang w:val="sr-Cyrl-RS"/>
        </w:rPr>
      </w:pPr>
      <w:r w:rsidRPr="00B82924">
        <w:rPr>
          <w:lang w:val="sr-Cyrl-RS"/>
        </w:rPr>
        <w:t>Повећан интегритер података; некоректни подаци који су послати са клијентског дела се могу елиминисати у слоју пословне логике и на тај начин се осигурати валидност података у бази података.</w:t>
      </w:r>
    </w:p>
    <w:p w14:paraId="3D77B700" w14:textId="77777777" w:rsidR="00A76DB6" w:rsidRPr="00B82924" w:rsidRDefault="00A76DB6" w:rsidP="00A76DB6">
      <w:pPr>
        <w:pStyle w:val="ListParagraph"/>
        <w:numPr>
          <w:ilvl w:val="0"/>
          <w:numId w:val="16"/>
        </w:numPr>
        <w:jc w:val="left"/>
        <w:rPr>
          <w:lang w:val="sr-Cyrl-RS"/>
        </w:rPr>
      </w:pPr>
      <w:r w:rsidRPr="00B82924">
        <w:rPr>
          <w:lang w:val="sr-Cyrl-RS"/>
        </w:rPr>
        <w:t>Повећана сигурнсот података; Корисници немају директан контак са базом података тако да је вероватноћа за компромитацијом података смањења</w:t>
      </w:r>
    </w:p>
    <w:p w14:paraId="34B44388" w14:textId="77777777" w:rsidR="00A76DB6" w:rsidRPr="00B82924" w:rsidRDefault="00A76DB6" w:rsidP="00A76DB6">
      <w:pPr>
        <w:rPr>
          <w:lang w:val="sr-Cyrl-RS"/>
        </w:rPr>
      </w:pPr>
      <w:r w:rsidRPr="00B82924">
        <w:rPr>
          <w:lang w:val="sr-Cyrl-RS"/>
        </w:rPr>
        <w:br w:type="page"/>
      </w:r>
    </w:p>
    <w:p w14:paraId="028F8BA8" w14:textId="77777777" w:rsidR="00A76DB6" w:rsidRPr="00B82924" w:rsidRDefault="00A76DB6" w:rsidP="0078031D">
      <w:pPr>
        <w:pStyle w:val="Heading1"/>
      </w:pPr>
    </w:p>
    <w:p w14:paraId="57ED57F0" w14:textId="77777777" w:rsidR="00A76DB6" w:rsidRPr="00B82924" w:rsidRDefault="0078031D" w:rsidP="0078031D">
      <w:pPr>
        <w:pStyle w:val="Heading1"/>
      </w:pPr>
      <w:bookmarkStart w:id="40" w:name="_Toc484365395"/>
      <w:commentRangeStart w:id="41"/>
      <w:r w:rsidRPr="00B82924">
        <w:rPr>
          <w:noProof/>
          <w:lang w:eastAsia="en-US"/>
        </w:rPr>
        <w:drawing>
          <wp:anchor distT="0" distB="0" distL="114300" distR="114300" simplePos="0" relativeHeight="251667456" behindDoc="0" locked="0" layoutInCell="1" allowOverlap="1" wp14:anchorId="0074559E" wp14:editId="0A054793">
            <wp:simplePos x="0" y="0"/>
            <wp:positionH relativeFrom="margin">
              <wp:align>right</wp:align>
            </wp:positionH>
            <wp:positionV relativeFrom="paragraph">
              <wp:posOffset>759460</wp:posOffset>
            </wp:positionV>
            <wp:extent cx="5948680" cy="37623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8680" cy="3762375"/>
                    </a:xfrm>
                    <a:prstGeom prst="rect">
                      <a:avLst/>
                    </a:prstGeom>
                    <a:noFill/>
                    <a:ln>
                      <a:noFill/>
                    </a:ln>
                  </pic:spPr>
                </pic:pic>
              </a:graphicData>
            </a:graphic>
            <wp14:sizeRelH relativeFrom="margin">
              <wp14:pctWidth>0</wp14:pctWidth>
            </wp14:sizeRelH>
          </wp:anchor>
        </w:drawing>
      </w:r>
      <w:commentRangeEnd w:id="41"/>
      <w:r w:rsidR="00800BE4">
        <w:rPr>
          <w:rStyle w:val="CommentReference"/>
          <w:rFonts w:ascii="Calibri" w:eastAsiaTheme="minorEastAsia" w:hAnsi="Calibri" w:cstheme="minorBidi"/>
          <w:b w:val="0"/>
          <w:color w:val="auto"/>
          <w:lang w:val="en-US"/>
        </w:rPr>
        <w:commentReference w:id="41"/>
      </w:r>
      <w:r w:rsidRPr="00B82924">
        <w:t xml:space="preserve">5. </w:t>
      </w:r>
      <w:r w:rsidR="00A76DB6" w:rsidRPr="00B82924">
        <w:t>Дизајн високог нивоа</w:t>
      </w:r>
      <w:bookmarkEnd w:id="40"/>
    </w:p>
    <w:p w14:paraId="47537CF6" w14:textId="77777777" w:rsidR="00A76DB6" w:rsidRPr="00B82924" w:rsidRDefault="0078031D" w:rsidP="0078031D">
      <w:pPr>
        <w:pStyle w:val="Caption"/>
        <w:ind w:firstLine="0"/>
        <w:jc w:val="center"/>
        <w:rPr>
          <w:lang w:val="sr-Cyrl-RS"/>
        </w:rPr>
      </w:pPr>
      <w:r w:rsidRPr="00B82924">
        <w:rPr>
          <w:lang w:val="sr-Cyrl-RS"/>
        </w:rPr>
        <w:t xml:space="preserve">Слика </w:t>
      </w:r>
      <w:r w:rsidR="00F41C3B" w:rsidRPr="00B82924">
        <w:rPr>
          <w:lang w:val="sr-Cyrl-RS"/>
        </w:rPr>
        <w:fldChar w:fldCharType="begin"/>
      </w:r>
      <w:r w:rsidR="00F41C3B" w:rsidRPr="00B82924">
        <w:rPr>
          <w:lang w:val="sr-Cyrl-RS"/>
        </w:rPr>
        <w:instrText xml:space="preserve"> SEQ Слика \* ARABIC </w:instrText>
      </w:r>
      <w:r w:rsidR="00F41C3B" w:rsidRPr="00B82924">
        <w:rPr>
          <w:lang w:val="sr-Cyrl-RS"/>
        </w:rPr>
        <w:fldChar w:fldCharType="separate"/>
      </w:r>
      <w:r w:rsidR="000F4F70" w:rsidRPr="00B82924">
        <w:rPr>
          <w:noProof/>
          <w:lang w:val="sr-Cyrl-RS"/>
        </w:rPr>
        <w:t>2</w:t>
      </w:r>
      <w:r w:rsidR="00F41C3B" w:rsidRPr="00B82924">
        <w:rPr>
          <w:noProof/>
          <w:lang w:val="sr-Cyrl-RS"/>
        </w:rPr>
        <w:fldChar w:fldCharType="end"/>
      </w:r>
      <w:r w:rsidRPr="00B82924">
        <w:rPr>
          <w:lang w:val="sr-Cyrl-RS"/>
        </w:rPr>
        <w:t xml:space="preserve"> Концептуални приказ система</w:t>
      </w:r>
    </w:p>
    <w:p w14:paraId="68EDD3FD" w14:textId="77777777" w:rsidR="00A76DB6" w:rsidRPr="00B82924" w:rsidRDefault="00A76DB6" w:rsidP="00A76DB6">
      <w:pPr>
        <w:rPr>
          <w:lang w:val="sr-Cyrl-RS"/>
        </w:rPr>
      </w:pPr>
      <w:r w:rsidRPr="00B82924">
        <w:rPr>
          <w:lang w:val="sr-Cyrl-RS"/>
        </w:rPr>
        <w:t xml:space="preserve"> </w:t>
      </w:r>
    </w:p>
    <w:p w14:paraId="06EA7CF6" w14:textId="77777777" w:rsidR="00A76DB6" w:rsidRPr="00B82924" w:rsidRDefault="00A76DB6" w:rsidP="00A76DB6">
      <w:pPr>
        <w:rPr>
          <w:lang w:val="sr-Cyrl-RS"/>
        </w:rPr>
      </w:pPr>
      <w:r w:rsidRPr="00B82924">
        <w:rPr>
          <w:lang w:val="sr-Cyrl-RS"/>
        </w:rPr>
        <w:t xml:space="preserve">На слици можемо видети компоненте </w:t>
      </w:r>
      <w:r w:rsidR="0078031D" w:rsidRPr="00B82924">
        <w:rPr>
          <w:lang w:val="sr-Cyrl-RS"/>
        </w:rPr>
        <w:t>“</w:t>
      </w:r>
      <w:r w:rsidRPr="00B82924">
        <w:rPr>
          <w:lang w:val="sr-Cyrl-RS"/>
        </w:rPr>
        <w:t>Plantech</w:t>
      </w:r>
      <w:r w:rsidR="0078031D" w:rsidRPr="00B82924">
        <w:rPr>
          <w:lang w:val="sr-Cyrl-RS"/>
        </w:rPr>
        <w:t>”</w:t>
      </w:r>
      <w:r w:rsidRPr="00B82924">
        <w:rPr>
          <w:lang w:val="sr-Cyrl-RS"/>
        </w:rPr>
        <w:t xml:space="preserve"> апликације као и технологије које ће бити употребљене при изради. Сама апликација се састоји из клијентског и серверског дела. Клијентски део се извршава у веб прегледачу корисника који приступа апликацији. Серверски део прима захтеве клијентског дела, и на њих адекватно одговара. Осим тога серверски део врши упис и читање података из </w:t>
      </w:r>
      <w:r w:rsidR="0078031D" w:rsidRPr="00B82924">
        <w:rPr>
          <w:lang w:val="sr-Cyrl-RS"/>
        </w:rPr>
        <w:t>“</w:t>
      </w:r>
      <w:r w:rsidRPr="00B82924">
        <w:rPr>
          <w:lang w:val="sr-Cyrl-RS"/>
        </w:rPr>
        <w:t>Mongo</w:t>
      </w:r>
      <w:r w:rsidR="0078031D" w:rsidRPr="00B82924">
        <w:rPr>
          <w:lang w:val="sr-Cyrl-RS"/>
        </w:rPr>
        <w:t>”</w:t>
      </w:r>
      <w:r w:rsidRPr="00B82924">
        <w:rPr>
          <w:lang w:val="sr-Cyrl-RS"/>
        </w:rPr>
        <w:t xml:space="preserve"> и </w:t>
      </w:r>
      <w:r w:rsidR="0078031D" w:rsidRPr="00B82924">
        <w:rPr>
          <w:lang w:val="sr-Cyrl-RS"/>
        </w:rPr>
        <w:t>“</w:t>
      </w:r>
      <w:r w:rsidRPr="00B82924">
        <w:rPr>
          <w:lang w:val="sr-Cyrl-RS"/>
        </w:rPr>
        <w:t>MySql</w:t>
      </w:r>
      <w:r w:rsidR="0078031D" w:rsidRPr="00B82924">
        <w:rPr>
          <w:lang w:val="sr-Cyrl-RS"/>
        </w:rPr>
        <w:t>”</w:t>
      </w:r>
      <w:r w:rsidRPr="00B82924">
        <w:rPr>
          <w:lang w:val="sr-Cyrl-RS"/>
        </w:rPr>
        <w:t xml:space="preserve"> базе података и врши комуникацију са екстерним серверима. </w:t>
      </w:r>
    </w:p>
    <w:p w14:paraId="6CC899FE" w14:textId="77777777" w:rsidR="0078031D" w:rsidRPr="00B82924" w:rsidRDefault="0078031D">
      <w:pPr>
        <w:ind w:firstLine="0"/>
        <w:jc w:val="left"/>
        <w:rPr>
          <w:lang w:val="sr-Cyrl-RS"/>
        </w:rPr>
      </w:pPr>
      <w:r w:rsidRPr="00B82924">
        <w:rPr>
          <w:lang w:val="sr-Cyrl-RS"/>
        </w:rPr>
        <w:br w:type="page"/>
      </w:r>
    </w:p>
    <w:p w14:paraId="66C8A10E" w14:textId="77777777" w:rsidR="0078031D" w:rsidRPr="00B82924" w:rsidRDefault="0078031D" w:rsidP="0078031D">
      <w:pPr>
        <w:pStyle w:val="Heading1"/>
      </w:pPr>
      <w:bookmarkStart w:id="42" w:name="_Toc484365396"/>
      <w:r w:rsidRPr="00B82924">
        <w:lastRenderedPageBreak/>
        <w:t>6. Дизајн ниског нивоа</w:t>
      </w:r>
      <w:bookmarkEnd w:id="42"/>
    </w:p>
    <w:p w14:paraId="39D772A0" w14:textId="77777777" w:rsidR="0078031D" w:rsidRPr="00B82924" w:rsidRDefault="0078031D" w:rsidP="0078031D">
      <w:pPr>
        <w:pStyle w:val="Heading2"/>
        <w:rPr>
          <w:lang w:val="sr-Cyrl-RS"/>
        </w:rPr>
      </w:pPr>
      <w:r w:rsidRPr="00B82924">
        <w:rPr>
          <w:lang w:val="sr-Cyrl-RS"/>
        </w:rPr>
        <w:tab/>
      </w:r>
      <w:bookmarkStart w:id="43" w:name="_Toc484365397"/>
      <w:r w:rsidRPr="00B82924">
        <w:rPr>
          <w:lang w:val="sr-Cyrl-RS"/>
        </w:rPr>
        <w:t>6.1 Дизајн базе података</w:t>
      </w:r>
      <w:bookmarkEnd w:id="43"/>
    </w:p>
    <w:p w14:paraId="1955241E" w14:textId="77777777" w:rsidR="0078031D" w:rsidRPr="00B82924" w:rsidRDefault="0078031D" w:rsidP="0078031D">
      <w:pPr>
        <w:rPr>
          <w:lang w:val="sr-Cyrl-RS"/>
        </w:rPr>
      </w:pPr>
      <w:r w:rsidRPr="00B82924">
        <w:rPr>
          <w:lang w:val="sr-Cyrl-RS"/>
        </w:rPr>
        <w:tab/>
      </w:r>
      <w:commentRangeStart w:id="44"/>
      <w:r w:rsidRPr="00B82924">
        <w:rPr>
          <w:lang w:val="sr-Cyrl-RS"/>
        </w:rPr>
        <w:t xml:space="preserve">Због количине података </w:t>
      </w:r>
      <w:commentRangeEnd w:id="44"/>
      <w:r w:rsidR="00C63400">
        <w:rPr>
          <w:rStyle w:val="CommentReference"/>
        </w:rPr>
        <w:commentReference w:id="44"/>
      </w:r>
      <w:r w:rsidRPr="00B82924">
        <w:rPr>
          <w:lang w:val="sr-Cyrl-RS"/>
        </w:rPr>
        <w:t xml:space="preserve">за развој апликације поред SQL базе података коришћена је и МоngoDB технологија Mongoose оквиром да задовољи потребе складиштења свих потребних података у вези са координатама плантажа. </w:t>
      </w:r>
    </w:p>
    <w:p w14:paraId="72574B04" w14:textId="77777777" w:rsidR="0078031D" w:rsidRPr="00B82924" w:rsidRDefault="0078031D" w:rsidP="0078031D">
      <w:pPr>
        <w:rPr>
          <w:lang w:val="sr-Cyrl-RS"/>
        </w:rPr>
      </w:pPr>
      <w:r w:rsidRPr="00B82924">
        <w:rPr>
          <w:noProof/>
          <w:lang w:val="sr-Cyrl-RS" w:eastAsia="en-US"/>
        </w:rPr>
        <w:drawing>
          <wp:anchor distT="0" distB="0" distL="114300" distR="114300" simplePos="0" relativeHeight="251669504" behindDoc="1" locked="0" layoutInCell="1" allowOverlap="1" wp14:anchorId="07977639" wp14:editId="589F20F1">
            <wp:simplePos x="0" y="0"/>
            <wp:positionH relativeFrom="margin">
              <wp:align>center</wp:align>
            </wp:positionH>
            <wp:positionV relativeFrom="paragraph">
              <wp:posOffset>219561</wp:posOffset>
            </wp:positionV>
            <wp:extent cx="1914525" cy="141922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go.PNG"/>
                    <pic:cNvPicPr/>
                  </pic:nvPicPr>
                  <pic:blipFill>
                    <a:blip r:embed="rId14">
                      <a:extLst>
                        <a:ext uri="{28A0092B-C50C-407E-A947-70E740481C1C}">
                          <a14:useLocalDpi xmlns:a14="http://schemas.microsoft.com/office/drawing/2010/main" val="0"/>
                        </a:ext>
                      </a:extLst>
                    </a:blip>
                    <a:stretch>
                      <a:fillRect/>
                    </a:stretch>
                  </pic:blipFill>
                  <pic:spPr>
                    <a:xfrm>
                      <a:off x="0" y="0"/>
                      <a:ext cx="1914525" cy="1419225"/>
                    </a:xfrm>
                    <a:prstGeom prst="rect">
                      <a:avLst/>
                    </a:prstGeom>
                  </pic:spPr>
                </pic:pic>
              </a:graphicData>
            </a:graphic>
          </wp:anchor>
        </w:drawing>
      </w:r>
      <w:r w:rsidRPr="00B82924">
        <w:rPr>
          <w:lang w:val="sr-Cyrl-RS"/>
        </w:rPr>
        <w:t>У наставку ће бити описани модели база података.</w:t>
      </w:r>
    </w:p>
    <w:p w14:paraId="19E5DA88" w14:textId="77777777" w:rsidR="0078031D" w:rsidRPr="00B82924" w:rsidRDefault="0078031D" w:rsidP="0078031D">
      <w:pPr>
        <w:rPr>
          <w:lang w:val="sr-Cyrl-RS"/>
        </w:rPr>
      </w:pPr>
      <w:r w:rsidRPr="00B82924">
        <w:rPr>
          <w:lang w:val="sr-Cyrl-RS"/>
        </w:rPr>
        <w:t xml:space="preserve"> </w:t>
      </w:r>
    </w:p>
    <w:p w14:paraId="21FD5379" w14:textId="77777777" w:rsidR="0078031D" w:rsidRPr="00B82924" w:rsidRDefault="0078031D" w:rsidP="0078031D">
      <w:pPr>
        <w:rPr>
          <w:lang w:val="sr-Cyrl-RS"/>
        </w:rPr>
      </w:pPr>
    </w:p>
    <w:p w14:paraId="0E78080D" w14:textId="77777777" w:rsidR="0078031D" w:rsidRPr="00B82924" w:rsidRDefault="0078031D" w:rsidP="0078031D">
      <w:pPr>
        <w:rPr>
          <w:lang w:val="sr-Cyrl-RS"/>
        </w:rPr>
      </w:pPr>
    </w:p>
    <w:p w14:paraId="2DD98BF4" w14:textId="77777777" w:rsidR="0078031D" w:rsidRPr="00B82924" w:rsidRDefault="0078031D" w:rsidP="0078031D">
      <w:pPr>
        <w:rPr>
          <w:lang w:val="sr-Cyrl-RS"/>
        </w:rPr>
      </w:pPr>
      <w:r w:rsidRPr="00B82924">
        <w:rPr>
          <w:noProof/>
          <w:lang w:val="sr-Cyrl-RS" w:eastAsia="en-US"/>
        </w:rPr>
        <mc:AlternateContent>
          <mc:Choice Requires="wps">
            <w:drawing>
              <wp:anchor distT="0" distB="0" distL="114300" distR="114300" simplePos="0" relativeHeight="251680768" behindDoc="1" locked="0" layoutInCell="1" allowOverlap="1" wp14:anchorId="6BBF9088" wp14:editId="2F18A4CC">
                <wp:simplePos x="0" y="0"/>
                <wp:positionH relativeFrom="margin">
                  <wp:align>center</wp:align>
                </wp:positionH>
                <wp:positionV relativeFrom="paragraph">
                  <wp:posOffset>164577</wp:posOffset>
                </wp:positionV>
                <wp:extent cx="2635624"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635624" cy="635"/>
                        </a:xfrm>
                        <a:prstGeom prst="rect">
                          <a:avLst/>
                        </a:prstGeom>
                        <a:solidFill>
                          <a:prstClr val="white"/>
                        </a:solidFill>
                        <a:ln>
                          <a:noFill/>
                        </a:ln>
                        <a:effectLst/>
                      </wps:spPr>
                      <wps:txbx>
                        <w:txbxContent>
                          <w:p w14:paraId="6FDBA157" w14:textId="77777777" w:rsidR="006A36E9" w:rsidRPr="005C71A7" w:rsidRDefault="006A36E9" w:rsidP="0078031D">
                            <w:pPr>
                              <w:pStyle w:val="Caption"/>
                              <w:rPr>
                                <w:noProof/>
                                <w:sz w:val="24"/>
                              </w:rPr>
                            </w:pPr>
                            <w:r>
                              <w:t xml:space="preserve">Слика </w:t>
                            </w:r>
                            <w:fldSimple w:instr=" SEQ Слика \* ARABIC ">
                              <w:r>
                                <w:rPr>
                                  <w:noProof/>
                                </w:rPr>
                                <w:t>3</w:t>
                              </w:r>
                            </w:fldSimple>
                            <w:r>
                              <w:t xml:space="preserve"> </w:t>
                            </w:r>
                            <w:r>
                              <w:rPr>
                                <w:lang w:val="sr-Cyrl-RS"/>
                              </w:rPr>
                              <w:t xml:space="preserve">Табела </w:t>
                            </w:r>
                            <w:r>
                              <w:t xml:space="preserve">plantations </w:t>
                            </w:r>
                            <w:r>
                              <w:rPr>
                                <w:lang w:val="sr-Cyrl-RS"/>
                              </w:rPr>
                              <w:t xml:space="preserve">у </w:t>
                            </w:r>
                            <w:r>
                              <w:t>"Mongo"</w:t>
                            </w:r>
                            <w:r>
                              <w:rPr>
                                <w:lang w:val="sr-Cyrl-RS"/>
                              </w:rPr>
                              <w:t xml:space="preserve"> бази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BF9088" id="Text Box 54" o:spid="_x0000_s1029" type="#_x0000_t202" style="position:absolute;left:0;text-align:left;margin-left:0;margin-top:12.95pt;width:207.55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" stroked="f">
                <v:textbox style="mso-fit-shape-to-text:t" inset="0,0,0,0">
                  <w:txbxContent>
                    <w:p w14:paraId="6FDBA157" w14:textId="77777777" w:rsidR="006A36E9" w:rsidRPr="005C71A7" w:rsidRDefault="006A36E9" w:rsidP="0078031D">
                      <w:pPr>
                        <w:pStyle w:val="Caption"/>
                        <w:rPr>
                          <w:noProof/>
                          <w:sz w:val="24"/>
                        </w:rPr>
                      </w:pPr>
                      <w:r>
                        <w:t xml:space="preserve">Слика </w:t>
                      </w:r>
                      <w:fldSimple w:instr=" SEQ Слика \* ARABIC ">
                        <w:r>
                          <w:rPr>
                            <w:noProof/>
                          </w:rPr>
                          <w:t>3</w:t>
                        </w:r>
                      </w:fldSimple>
                      <w:r>
                        <w:t xml:space="preserve"> </w:t>
                      </w:r>
                      <w:r>
                        <w:rPr>
                          <w:lang w:val="sr-Cyrl-RS"/>
                        </w:rPr>
                        <w:t xml:space="preserve">Табела </w:t>
                      </w:r>
                      <w:r>
                        <w:t xml:space="preserve">plantations </w:t>
                      </w:r>
                      <w:r>
                        <w:rPr>
                          <w:lang w:val="sr-Cyrl-RS"/>
                        </w:rPr>
                        <w:t xml:space="preserve">у </w:t>
                      </w:r>
                      <w:r>
                        <w:t>"Mongo"</w:t>
                      </w:r>
                      <w:r>
                        <w:rPr>
                          <w:lang w:val="sr-Cyrl-RS"/>
                        </w:rPr>
                        <w:t xml:space="preserve"> бази</w:t>
                      </w:r>
                    </w:p>
                  </w:txbxContent>
                </v:textbox>
                <w10:wrap anchorx="margin"/>
              </v:shape>
            </w:pict>
          </mc:Fallback>
        </mc:AlternateContent>
      </w:r>
    </w:p>
    <w:p w14:paraId="0DDAD015" w14:textId="77777777" w:rsidR="0078031D" w:rsidRPr="00B82924" w:rsidRDefault="0078031D" w:rsidP="0078031D">
      <w:pPr>
        <w:rPr>
          <w:lang w:val="sr-Cyrl-RS"/>
        </w:rPr>
      </w:pPr>
    </w:p>
    <w:p w14:paraId="1E6D7133" w14:textId="77777777" w:rsidR="0078031D" w:rsidRPr="00B82924" w:rsidRDefault="0078031D" w:rsidP="0078031D">
      <w:pPr>
        <w:rPr>
          <w:lang w:val="sr-Cyrl-RS"/>
        </w:rPr>
      </w:pPr>
      <w:r w:rsidRPr="00B82924">
        <w:rPr>
          <w:lang w:val="sr-Cyrl-RS"/>
        </w:rPr>
        <w:t>Табела “plantations” чува координате плантаже, ова табела се чува у МоngoDB. Повезана је са плантажом и власником плантаже.</w:t>
      </w:r>
    </w:p>
    <w:p w14:paraId="679C7483" w14:textId="77777777" w:rsidR="0078031D" w:rsidRPr="00B82924" w:rsidRDefault="0078031D" w:rsidP="0078031D">
      <w:pPr>
        <w:rPr>
          <w:lang w:val="sr-Cyrl-RS"/>
        </w:rPr>
      </w:pPr>
      <w:r w:rsidRPr="00B82924">
        <w:rPr>
          <w:noProof/>
          <w:lang w:val="sr-Cyrl-RS" w:eastAsia="en-US"/>
        </w:rPr>
        <w:drawing>
          <wp:anchor distT="0" distB="0" distL="114300" distR="114300" simplePos="0" relativeHeight="251670528" behindDoc="1" locked="0" layoutInCell="1" allowOverlap="1" wp14:anchorId="5F76F575" wp14:editId="71B3710D">
            <wp:simplePos x="0" y="0"/>
            <wp:positionH relativeFrom="margin">
              <wp:align>center</wp:align>
            </wp:positionH>
            <wp:positionV relativeFrom="paragraph">
              <wp:posOffset>81915</wp:posOffset>
            </wp:positionV>
            <wp:extent cx="4019550" cy="29432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risnicki podaci.PNG"/>
                    <pic:cNvPicPr/>
                  </pic:nvPicPr>
                  <pic:blipFill>
                    <a:blip r:embed="rId15">
                      <a:extLst>
                        <a:ext uri="{28A0092B-C50C-407E-A947-70E740481C1C}">
                          <a14:useLocalDpi xmlns:a14="http://schemas.microsoft.com/office/drawing/2010/main" val="0"/>
                        </a:ext>
                      </a:extLst>
                    </a:blip>
                    <a:stretch>
                      <a:fillRect/>
                    </a:stretch>
                  </pic:blipFill>
                  <pic:spPr>
                    <a:xfrm>
                      <a:off x="0" y="0"/>
                      <a:ext cx="4019550" cy="2943225"/>
                    </a:xfrm>
                    <a:prstGeom prst="rect">
                      <a:avLst/>
                    </a:prstGeom>
                  </pic:spPr>
                </pic:pic>
              </a:graphicData>
            </a:graphic>
            <wp14:sizeRelH relativeFrom="margin">
              <wp14:pctWidth>0</wp14:pctWidth>
            </wp14:sizeRelH>
          </wp:anchor>
        </w:drawing>
      </w:r>
    </w:p>
    <w:p w14:paraId="782EAE43" w14:textId="77777777" w:rsidR="0078031D" w:rsidRPr="00B82924" w:rsidRDefault="0078031D" w:rsidP="0078031D">
      <w:pPr>
        <w:rPr>
          <w:lang w:val="sr-Cyrl-RS"/>
        </w:rPr>
      </w:pPr>
    </w:p>
    <w:p w14:paraId="31E03707" w14:textId="77777777" w:rsidR="0078031D" w:rsidRPr="00B82924" w:rsidRDefault="0078031D" w:rsidP="0078031D">
      <w:pPr>
        <w:rPr>
          <w:lang w:val="sr-Cyrl-RS"/>
        </w:rPr>
      </w:pPr>
    </w:p>
    <w:p w14:paraId="01ABD699" w14:textId="77777777" w:rsidR="0078031D" w:rsidRPr="00B82924" w:rsidRDefault="0078031D" w:rsidP="0078031D">
      <w:pPr>
        <w:rPr>
          <w:lang w:val="sr-Cyrl-RS"/>
        </w:rPr>
      </w:pPr>
    </w:p>
    <w:p w14:paraId="385450E6" w14:textId="77777777" w:rsidR="0078031D" w:rsidRPr="00B82924" w:rsidRDefault="0078031D" w:rsidP="0078031D">
      <w:pPr>
        <w:rPr>
          <w:lang w:val="sr-Cyrl-RS"/>
        </w:rPr>
      </w:pPr>
    </w:p>
    <w:p w14:paraId="15B04C92" w14:textId="77777777" w:rsidR="0078031D" w:rsidRPr="00B82924" w:rsidRDefault="0078031D" w:rsidP="0078031D">
      <w:pPr>
        <w:rPr>
          <w:lang w:val="sr-Cyrl-RS"/>
        </w:rPr>
      </w:pPr>
    </w:p>
    <w:p w14:paraId="27762C52" w14:textId="77777777" w:rsidR="0078031D" w:rsidRPr="00B82924" w:rsidRDefault="0078031D" w:rsidP="0078031D">
      <w:pPr>
        <w:rPr>
          <w:lang w:val="sr-Cyrl-RS"/>
        </w:rPr>
      </w:pPr>
    </w:p>
    <w:p w14:paraId="7B8F10DD" w14:textId="77777777" w:rsidR="0078031D" w:rsidRPr="00B82924" w:rsidRDefault="0078031D" w:rsidP="0078031D">
      <w:pPr>
        <w:rPr>
          <w:lang w:val="sr-Cyrl-RS"/>
        </w:rPr>
      </w:pPr>
    </w:p>
    <w:p w14:paraId="3A86EEA3" w14:textId="77777777" w:rsidR="0078031D" w:rsidRPr="00B82924" w:rsidRDefault="0078031D" w:rsidP="0078031D">
      <w:pPr>
        <w:rPr>
          <w:lang w:val="sr-Cyrl-RS"/>
        </w:rPr>
      </w:pPr>
    </w:p>
    <w:p w14:paraId="657DC2E5" w14:textId="77777777" w:rsidR="0078031D" w:rsidRPr="00B82924" w:rsidRDefault="0078031D" w:rsidP="0078031D">
      <w:pPr>
        <w:rPr>
          <w:lang w:val="sr-Cyrl-RS"/>
        </w:rPr>
      </w:pPr>
      <w:r w:rsidRPr="00B82924">
        <w:rPr>
          <w:noProof/>
          <w:lang w:val="sr-Cyrl-RS" w:eastAsia="en-US"/>
        </w:rPr>
        <mc:AlternateContent>
          <mc:Choice Requires="wps">
            <w:drawing>
              <wp:anchor distT="0" distB="0" distL="114300" distR="114300" simplePos="0" relativeHeight="251671552" behindDoc="0" locked="0" layoutInCell="1" allowOverlap="1" wp14:anchorId="0C0500FA" wp14:editId="37033709">
                <wp:simplePos x="0" y="0"/>
                <wp:positionH relativeFrom="margin">
                  <wp:align>center</wp:align>
                </wp:positionH>
                <wp:positionV relativeFrom="paragraph">
                  <wp:posOffset>262106</wp:posOffset>
                </wp:positionV>
                <wp:extent cx="3312795" cy="635"/>
                <wp:effectExtent l="0" t="0" r="1905" b="0"/>
                <wp:wrapSquare wrapText="bothSides"/>
                <wp:docPr id="3" name="Text Box 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a:effectLst/>
                      </wps:spPr>
                      <wps:txbx>
                        <w:txbxContent>
                          <w:p w14:paraId="67D8754B" w14:textId="77777777" w:rsidR="006A36E9" w:rsidRPr="00671A22" w:rsidRDefault="006A36E9" w:rsidP="0078031D">
                            <w:pPr>
                              <w:pStyle w:val="Caption"/>
                              <w:rPr>
                                <w:noProof/>
                              </w:rPr>
                            </w:pPr>
                            <w:r>
                              <w:t xml:space="preserve">Слика </w:t>
                            </w:r>
                            <w:fldSimple w:instr=" SEQ Слика \* ARABIC ">
                              <w:r>
                                <w:rPr>
                                  <w:noProof/>
                                </w:rPr>
                                <w:t>4</w:t>
                              </w:r>
                            </w:fldSimple>
                            <w:r>
                              <w:rPr>
                                <w:noProof/>
                                <w:lang w:val="sr-Cyrl-RS"/>
                              </w:rPr>
                              <w:t xml:space="preserve"> </w:t>
                            </w:r>
                            <w:r>
                              <w:rPr>
                                <w:lang w:val="sr-Cyrl-RS"/>
                              </w:rPr>
                              <w:t>Веза између корисника и подешавања налога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0500FA" id="Text Box 3" o:spid="_x0000_s1030" type="#_x0000_t202" style="position:absolute;left:0;text-align:left;margin-left:0;margin-top:20.65pt;width:260.85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" stroked="f">
                <v:textbox style="mso-fit-shape-to-text:t" inset="0,0,0,0">
                  <w:txbxContent>
                    <w:p w14:paraId="67D8754B" w14:textId="77777777" w:rsidR="006A36E9" w:rsidRPr="00671A22" w:rsidRDefault="006A36E9" w:rsidP="0078031D">
                      <w:pPr>
                        <w:pStyle w:val="Caption"/>
                        <w:rPr>
                          <w:noProof/>
                        </w:rPr>
                      </w:pPr>
                      <w:r>
                        <w:t xml:space="preserve">Слика </w:t>
                      </w:r>
                      <w:fldSimple w:instr=" SEQ Слика \* ARABIC ">
                        <w:r>
                          <w:rPr>
                            <w:noProof/>
                          </w:rPr>
                          <w:t>4</w:t>
                        </w:r>
                      </w:fldSimple>
                      <w:r>
                        <w:rPr>
                          <w:noProof/>
                          <w:lang w:val="sr-Cyrl-RS"/>
                        </w:rPr>
                        <w:t xml:space="preserve"> </w:t>
                      </w:r>
                      <w:r>
                        <w:rPr>
                          <w:lang w:val="sr-Cyrl-RS"/>
                        </w:rPr>
                        <w:t>Веза између корисника и подешавања налога</w:t>
                      </w:r>
                    </w:p>
                  </w:txbxContent>
                </v:textbox>
                <w10:wrap type="square" anchorx="margin"/>
              </v:shape>
            </w:pict>
          </mc:Fallback>
        </mc:AlternateContent>
      </w:r>
    </w:p>
    <w:p w14:paraId="24AAC9AC" w14:textId="77777777" w:rsidR="0078031D" w:rsidRPr="00B82924" w:rsidRDefault="0078031D" w:rsidP="0078031D">
      <w:pPr>
        <w:rPr>
          <w:lang w:val="sr-Cyrl-RS"/>
        </w:rPr>
      </w:pPr>
    </w:p>
    <w:p w14:paraId="47079656" w14:textId="77777777" w:rsidR="0078031D" w:rsidRPr="00B82924" w:rsidRDefault="0078031D" w:rsidP="0078031D">
      <w:pPr>
        <w:rPr>
          <w:lang w:val="sr-Cyrl-RS"/>
        </w:rPr>
      </w:pPr>
      <w:r w:rsidRPr="00B82924">
        <w:rPr>
          <w:lang w:val="sr-Cyrl-RS"/>
        </w:rPr>
        <w:lastRenderedPageBreak/>
        <w:t>Слика 4 представља везу између корисника и подешавања налога, где табела “user_lang” чува податке о језику који је активан на корисниковом налогу, док “user_color” чува податке о активној боји коју корисник изабере као тему апликације.</w:t>
      </w:r>
    </w:p>
    <w:p w14:paraId="091F4CB1" w14:textId="77777777" w:rsidR="0078031D" w:rsidRPr="00B82924" w:rsidRDefault="0078031D" w:rsidP="0078031D">
      <w:pPr>
        <w:rPr>
          <w:lang w:val="sr-Cyrl-RS"/>
        </w:rPr>
      </w:pPr>
    </w:p>
    <w:p w14:paraId="10CDE7EA" w14:textId="77777777" w:rsidR="0078031D" w:rsidRPr="00B82924" w:rsidRDefault="0078031D" w:rsidP="0078031D">
      <w:pPr>
        <w:rPr>
          <w:lang w:val="sr-Cyrl-RS"/>
        </w:rPr>
      </w:pPr>
    </w:p>
    <w:p w14:paraId="4646A5AB" w14:textId="77777777" w:rsidR="0078031D" w:rsidRPr="00B82924" w:rsidRDefault="00D70EC7" w:rsidP="0078031D">
      <w:pPr>
        <w:rPr>
          <w:lang w:val="sr-Cyrl-RS"/>
        </w:rPr>
      </w:pPr>
      <w:r w:rsidRPr="00B82924">
        <w:rPr>
          <w:noProof/>
          <w:lang w:val="sr-Cyrl-RS" w:eastAsia="en-US"/>
        </w:rPr>
        <w:drawing>
          <wp:anchor distT="0" distB="0" distL="114300" distR="114300" simplePos="0" relativeHeight="251672576" behindDoc="0" locked="0" layoutInCell="1" allowOverlap="1" wp14:anchorId="1163214D" wp14:editId="23012FF6">
            <wp:simplePos x="0" y="0"/>
            <wp:positionH relativeFrom="margin">
              <wp:align>right</wp:align>
            </wp:positionH>
            <wp:positionV relativeFrom="paragraph">
              <wp:posOffset>218851</wp:posOffset>
            </wp:positionV>
            <wp:extent cx="5948381" cy="3610888"/>
            <wp:effectExtent l="0" t="0" r="0" b="88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nt parcel i tipovi.PNG"/>
                    <pic:cNvPicPr/>
                  </pic:nvPicPr>
                  <pic:blipFill>
                    <a:blip r:embed="rId16">
                      <a:extLst>
                        <a:ext uri="{28A0092B-C50C-407E-A947-70E740481C1C}">
                          <a14:useLocalDpi xmlns:a14="http://schemas.microsoft.com/office/drawing/2010/main" val="0"/>
                        </a:ext>
                      </a:extLst>
                    </a:blip>
                    <a:stretch>
                      <a:fillRect/>
                    </a:stretch>
                  </pic:blipFill>
                  <pic:spPr>
                    <a:xfrm>
                      <a:off x="0" y="0"/>
                      <a:ext cx="5948381" cy="3610888"/>
                    </a:xfrm>
                    <a:prstGeom prst="rect">
                      <a:avLst/>
                    </a:prstGeom>
                  </pic:spPr>
                </pic:pic>
              </a:graphicData>
            </a:graphic>
            <wp14:sizeRelH relativeFrom="margin">
              <wp14:pctWidth>0</wp14:pctWidth>
            </wp14:sizeRelH>
          </wp:anchor>
        </w:drawing>
      </w:r>
    </w:p>
    <w:p w14:paraId="1F4E6AAA" w14:textId="77777777" w:rsidR="0078031D" w:rsidRPr="00B82924" w:rsidRDefault="0078031D" w:rsidP="0078031D">
      <w:pPr>
        <w:rPr>
          <w:lang w:val="sr-Cyrl-RS"/>
        </w:rPr>
      </w:pPr>
    </w:p>
    <w:p w14:paraId="1E5EB18F" w14:textId="77777777" w:rsidR="0078031D" w:rsidRPr="00B82924" w:rsidRDefault="0078031D" w:rsidP="0078031D">
      <w:pPr>
        <w:rPr>
          <w:lang w:val="sr-Cyrl-RS"/>
        </w:rPr>
      </w:pPr>
      <w:r w:rsidRPr="00B82924">
        <w:rPr>
          <w:noProof/>
          <w:lang w:val="sr-Cyrl-RS" w:eastAsia="en-US"/>
        </w:rPr>
        <mc:AlternateContent>
          <mc:Choice Requires="wps">
            <w:drawing>
              <wp:anchor distT="0" distB="0" distL="114300" distR="114300" simplePos="0" relativeHeight="251673600" behindDoc="0" locked="0" layoutInCell="1" allowOverlap="1" wp14:anchorId="7F99B18D" wp14:editId="463D6F79">
                <wp:simplePos x="0" y="0"/>
                <wp:positionH relativeFrom="margin">
                  <wp:posOffset>1543685</wp:posOffset>
                </wp:positionH>
                <wp:positionV relativeFrom="paragraph">
                  <wp:posOffset>3190103</wp:posOffset>
                </wp:positionV>
                <wp:extent cx="2557780" cy="1727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557780" cy="172720"/>
                        </a:xfrm>
                        <a:prstGeom prst="rect">
                          <a:avLst/>
                        </a:prstGeom>
                        <a:solidFill>
                          <a:prstClr val="white"/>
                        </a:solidFill>
                        <a:ln>
                          <a:noFill/>
                        </a:ln>
                        <a:effectLst/>
                      </wps:spPr>
                      <wps:txbx>
                        <w:txbxContent>
                          <w:p w14:paraId="2C2FCBE5" w14:textId="77777777" w:rsidR="006A36E9" w:rsidRPr="00D361F6" w:rsidRDefault="006A36E9" w:rsidP="0078031D">
                            <w:pPr>
                              <w:pStyle w:val="Caption"/>
                              <w:rPr>
                                <w:noProof/>
                              </w:rPr>
                            </w:pPr>
                            <w:r>
                              <w:t xml:space="preserve">Слика </w:t>
                            </w:r>
                            <w:fldSimple w:instr=" SEQ Слика \* ARABIC ">
                              <w:r>
                                <w:rPr>
                                  <w:noProof/>
                                </w:rPr>
                                <w:t>5</w:t>
                              </w:r>
                            </w:fldSimple>
                            <w:r>
                              <w:rPr>
                                <w:noProof/>
                                <w:lang w:val="sr-Cyrl-RS"/>
                              </w:rPr>
                              <w:t xml:space="preserve"> </w:t>
                            </w:r>
                            <w:r>
                              <w:rPr>
                                <w:lang w:val="sr-Cyrl-RS"/>
                              </w:rPr>
                              <w:t>Веза између плантажа, парцела и култура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9B18D" id="Text Box 6" o:spid="_x0000_s1031" type="#_x0000_t202" style="position:absolute;left:0;text-align:left;margin-left:121.55pt;margin-top:251.2pt;width:201.4pt;height:13.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" stroked="f">
                <v:textbox inset="0,0,0,0">
                  <w:txbxContent>
                    <w:p w14:paraId="2C2FCBE5" w14:textId="77777777" w:rsidR="006A36E9" w:rsidRPr="00D361F6" w:rsidRDefault="006A36E9" w:rsidP="0078031D">
                      <w:pPr>
                        <w:pStyle w:val="Caption"/>
                        <w:rPr>
                          <w:noProof/>
                        </w:rPr>
                      </w:pPr>
                      <w:r>
                        <w:t xml:space="preserve">Слика </w:t>
                      </w:r>
                      <w:fldSimple w:instr=" SEQ Слика \* ARABIC ">
                        <w:r>
                          <w:rPr>
                            <w:noProof/>
                          </w:rPr>
                          <w:t>5</w:t>
                        </w:r>
                      </w:fldSimple>
                      <w:r>
                        <w:rPr>
                          <w:noProof/>
                          <w:lang w:val="sr-Cyrl-RS"/>
                        </w:rPr>
                        <w:t xml:space="preserve"> </w:t>
                      </w:r>
                      <w:r>
                        <w:rPr>
                          <w:lang w:val="sr-Cyrl-RS"/>
                        </w:rPr>
                        <w:t>Веза између плантажа, парцела и култура</w:t>
                      </w:r>
                    </w:p>
                  </w:txbxContent>
                </v:textbox>
                <w10:wrap type="square" anchorx="margin"/>
              </v:shape>
            </w:pict>
          </mc:Fallback>
        </mc:AlternateContent>
      </w:r>
    </w:p>
    <w:p w14:paraId="31CE7E76" w14:textId="77777777" w:rsidR="0078031D" w:rsidRPr="00B82924" w:rsidRDefault="0078031D" w:rsidP="0078031D">
      <w:pPr>
        <w:rPr>
          <w:lang w:val="sr-Cyrl-RS"/>
        </w:rPr>
      </w:pPr>
    </w:p>
    <w:p w14:paraId="59D64198" w14:textId="77777777" w:rsidR="0078031D" w:rsidRPr="00B82924" w:rsidRDefault="0078031D" w:rsidP="0078031D">
      <w:pPr>
        <w:rPr>
          <w:lang w:val="sr-Cyrl-RS"/>
        </w:rPr>
      </w:pPr>
    </w:p>
    <w:p w14:paraId="0B9F3E10" w14:textId="77777777" w:rsidR="0078031D" w:rsidRPr="00B82924" w:rsidRDefault="0078031D" w:rsidP="0078031D">
      <w:pPr>
        <w:rPr>
          <w:lang w:val="sr-Cyrl-RS"/>
        </w:rPr>
      </w:pPr>
    </w:p>
    <w:p w14:paraId="771C971E" w14:textId="77777777" w:rsidR="0078031D" w:rsidRPr="00B82924" w:rsidRDefault="0078031D" w:rsidP="0078031D">
      <w:pPr>
        <w:rPr>
          <w:lang w:val="sr-Cyrl-RS"/>
        </w:rPr>
      </w:pPr>
    </w:p>
    <w:p w14:paraId="1EDE59A7" w14:textId="77777777" w:rsidR="0078031D" w:rsidRPr="00B82924" w:rsidRDefault="0078031D" w:rsidP="0078031D">
      <w:pPr>
        <w:rPr>
          <w:lang w:val="sr-Cyrl-RS"/>
        </w:rPr>
      </w:pPr>
    </w:p>
    <w:p w14:paraId="532229F8" w14:textId="77777777" w:rsidR="0078031D" w:rsidRPr="00B82924" w:rsidRDefault="0078031D" w:rsidP="0078031D">
      <w:pPr>
        <w:rPr>
          <w:lang w:val="sr-Cyrl-RS"/>
        </w:rPr>
      </w:pPr>
    </w:p>
    <w:p w14:paraId="60B0E1D0" w14:textId="77777777" w:rsidR="0078031D" w:rsidRPr="00B82924" w:rsidRDefault="0078031D" w:rsidP="0078031D">
      <w:pPr>
        <w:rPr>
          <w:lang w:val="sr-Cyrl-RS"/>
        </w:rPr>
      </w:pPr>
    </w:p>
    <w:p w14:paraId="7CD3D6C7" w14:textId="77777777" w:rsidR="0078031D" w:rsidRPr="00B82924" w:rsidRDefault="0078031D" w:rsidP="0078031D">
      <w:pPr>
        <w:rPr>
          <w:lang w:val="sr-Cyrl-RS"/>
        </w:rPr>
      </w:pPr>
    </w:p>
    <w:p w14:paraId="65E397E9" w14:textId="77777777" w:rsidR="0078031D" w:rsidRPr="00B82924" w:rsidRDefault="0078031D" w:rsidP="0078031D">
      <w:pPr>
        <w:rPr>
          <w:lang w:val="sr-Cyrl-RS"/>
        </w:rPr>
      </w:pPr>
    </w:p>
    <w:p w14:paraId="6747BD27" w14:textId="77777777" w:rsidR="0078031D" w:rsidRPr="00B82924" w:rsidRDefault="0078031D" w:rsidP="0078031D">
      <w:pPr>
        <w:rPr>
          <w:lang w:val="sr-Cyrl-RS"/>
        </w:rPr>
      </w:pPr>
    </w:p>
    <w:p w14:paraId="46307681" w14:textId="77777777" w:rsidR="0078031D" w:rsidRPr="00B82924" w:rsidRDefault="0078031D" w:rsidP="0078031D">
      <w:pPr>
        <w:rPr>
          <w:lang w:val="sr-Cyrl-RS"/>
        </w:rPr>
      </w:pPr>
    </w:p>
    <w:p w14:paraId="4C3F1DEF" w14:textId="77777777" w:rsidR="0078031D" w:rsidRPr="00B82924" w:rsidRDefault="0078031D" w:rsidP="0078031D">
      <w:pPr>
        <w:rPr>
          <w:lang w:val="sr-Cyrl-RS"/>
        </w:rPr>
      </w:pPr>
    </w:p>
    <w:p w14:paraId="2C6C4952" w14:textId="77777777" w:rsidR="0078031D" w:rsidRPr="00B82924" w:rsidRDefault="0078031D" w:rsidP="0078031D">
      <w:pPr>
        <w:rPr>
          <w:lang w:val="sr-Cyrl-RS"/>
        </w:rPr>
      </w:pPr>
      <w:r w:rsidRPr="00B82924">
        <w:rPr>
          <w:lang w:val="sr-Cyrl-RS"/>
        </w:rPr>
        <w:t>Слика представња везу између плантажа и парцела као и парцела и култура које се у њој гаје. На једној парцели могуће је гајити само једну културу односно подкултуру, док се плантаже групишу у имања.</w:t>
      </w:r>
    </w:p>
    <w:p w14:paraId="51458D0E" w14:textId="77777777" w:rsidR="0078031D" w:rsidRPr="00B82924" w:rsidRDefault="0078031D" w:rsidP="0078031D">
      <w:pPr>
        <w:rPr>
          <w:lang w:val="sr-Cyrl-RS"/>
        </w:rPr>
      </w:pPr>
    </w:p>
    <w:p w14:paraId="744129C0" w14:textId="77777777" w:rsidR="0078031D" w:rsidRPr="00B82924" w:rsidRDefault="0078031D" w:rsidP="0078031D">
      <w:pPr>
        <w:rPr>
          <w:lang w:val="sr-Cyrl-RS"/>
        </w:rPr>
      </w:pPr>
    </w:p>
    <w:p w14:paraId="02EB9886" w14:textId="77777777" w:rsidR="0078031D" w:rsidRPr="00B82924" w:rsidRDefault="0078031D" w:rsidP="0078031D">
      <w:pPr>
        <w:rPr>
          <w:lang w:val="sr-Cyrl-RS"/>
        </w:rPr>
      </w:pPr>
    </w:p>
    <w:p w14:paraId="23470434" w14:textId="77777777" w:rsidR="0078031D" w:rsidRPr="00B82924" w:rsidRDefault="0078031D" w:rsidP="0078031D">
      <w:pPr>
        <w:rPr>
          <w:lang w:val="sr-Cyrl-RS"/>
        </w:rPr>
      </w:pPr>
    </w:p>
    <w:p w14:paraId="76790938" w14:textId="77777777" w:rsidR="0078031D" w:rsidRPr="00B82924" w:rsidRDefault="0078031D" w:rsidP="0078031D">
      <w:pPr>
        <w:rPr>
          <w:lang w:val="sr-Cyrl-RS"/>
        </w:rPr>
      </w:pPr>
    </w:p>
    <w:p w14:paraId="1C63A162" w14:textId="77777777" w:rsidR="0078031D" w:rsidRPr="00B82924" w:rsidRDefault="0078031D" w:rsidP="0078031D">
      <w:pPr>
        <w:rPr>
          <w:lang w:val="sr-Cyrl-RS"/>
        </w:rPr>
      </w:pPr>
    </w:p>
    <w:p w14:paraId="3532DFC7" w14:textId="77777777" w:rsidR="0078031D" w:rsidRPr="00B82924" w:rsidRDefault="0078031D" w:rsidP="0078031D">
      <w:pPr>
        <w:rPr>
          <w:lang w:val="sr-Cyrl-RS"/>
        </w:rPr>
      </w:pPr>
    </w:p>
    <w:p w14:paraId="7BBFB174" w14:textId="77777777" w:rsidR="0078031D" w:rsidRPr="00B82924" w:rsidRDefault="0078031D" w:rsidP="0078031D">
      <w:pPr>
        <w:rPr>
          <w:lang w:val="sr-Cyrl-RS"/>
        </w:rPr>
      </w:pPr>
      <w:r w:rsidRPr="00B82924">
        <w:rPr>
          <w:noProof/>
          <w:lang w:val="sr-Cyrl-RS" w:eastAsia="en-US"/>
        </w:rPr>
        <w:drawing>
          <wp:anchor distT="0" distB="0" distL="114300" distR="114300" simplePos="0" relativeHeight="251674624" behindDoc="1" locked="0" layoutInCell="1" allowOverlap="1" wp14:anchorId="3DEA5B89" wp14:editId="62C663CB">
            <wp:simplePos x="0" y="0"/>
            <wp:positionH relativeFrom="margin">
              <wp:align>right</wp:align>
            </wp:positionH>
            <wp:positionV relativeFrom="paragraph">
              <wp:posOffset>279400</wp:posOffset>
            </wp:positionV>
            <wp:extent cx="5948680" cy="47059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dnici.PNG"/>
                    <pic:cNvPicPr/>
                  </pic:nvPicPr>
                  <pic:blipFill>
                    <a:blip r:embed="rId17">
                      <a:extLst>
                        <a:ext uri="{28A0092B-C50C-407E-A947-70E740481C1C}">
                          <a14:useLocalDpi xmlns:a14="http://schemas.microsoft.com/office/drawing/2010/main" val="0"/>
                        </a:ext>
                      </a:extLst>
                    </a:blip>
                    <a:stretch>
                      <a:fillRect/>
                    </a:stretch>
                  </pic:blipFill>
                  <pic:spPr>
                    <a:xfrm>
                      <a:off x="0" y="0"/>
                      <a:ext cx="5948680" cy="4705985"/>
                    </a:xfrm>
                    <a:prstGeom prst="rect">
                      <a:avLst/>
                    </a:prstGeom>
                  </pic:spPr>
                </pic:pic>
              </a:graphicData>
            </a:graphic>
            <wp14:sizeRelH relativeFrom="margin">
              <wp14:pctWidth>0</wp14:pctWidth>
            </wp14:sizeRelH>
            <wp14:sizeRelV relativeFrom="margin">
              <wp14:pctHeight>0</wp14:pctHeight>
            </wp14:sizeRelV>
          </wp:anchor>
        </w:drawing>
      </w:r>
    </w:p>
    <w:p w14:paraId="04079905" w14:textId="77777777" w:rsidR="0078031D" w:rsidRPr="00B82924" w:rsidRDefault="00D70EC7" w:rsidP="0078031D">
      <w:pPr>
        <w:rPr>
          <w:lang w:val="sr-Cyrl-RS"/>
        </w:rPr>
      </w:pPr>
      <w:r w:rsidRPr="00B82924">
        <w:rPr>
          <w:noProof/>
          <w:lang w:val="sr-Cyrl-RS" w:eastAsia="en-US"/>
        </w:rPr>
        <mc:AlternateContent>
          <mc:Choice Requires="wps">
            <w:drawing>
              <wp:anchor distT="0" distB="0" distL="114300" distR="114300" simplePos="0" relativeHeight="251675648" behindDoc="0" locked="0" layoutInCell="1" allowOverlap="1" wp14:anchorId="6FEF5875" wp14:editId="4C21680E">
                <wp:simplePos x="0" y="0"/>
                <wp:positionH relativeFrom="margin">
                  <wp:posOffset>1461397</wp:posOffset>
                </wp:positionH>
                <wp:positionV relativeFrom="paragraph">
                  <wp:posOffset>4691380</wp:posOffset>
                </wp:positionV>
                <wp:extent cx="2883049" cy="254523"/>
                <wp:effectExtent l="0" t="0" r="0" b="0"/>
                <wp:wrapNone/>
                <wp:docPr id="8" name="Text Box 8"/>
                <wp:cNvGraphicFramePr/>
                <a:graphic xmlns:a="http://schemas.openxmlformats.org/drawingml/2006/main">
                  <a:graphicData uri="http://schemas.microsoft.com/office/word/2010/wordprocessingShape">
                    <wps:wsp>
                      <wps:cNvSpPr txBox="1"/>
                      <wps:spPr>
                        <a:xfrm>
                          <a:off x="0" y="0"/>
                          <a:ext cx="2883049" cy="254523"/>
                        </a:xfrm>
                        <a:prstGeom prst="rect">
                          <a:avLst/>
                        </a:prstGeom>
                        <a:solidFill>
                          <a:prstClr val="white"/>
                        </a:solidFill>
                        <a:ln>
                          <a:noFill/>
                        </a:ln>
                        <a:effectLst/>
                      </wps:spPr>
                      <wps:txbx>
                        <w:txbxContent>
                          <w:p w14:paraId="66E77564" w14:textId="77777777" w:rsidR="006A36E9" w:rsidRPr="007C7D0C" w:rsidRDefault="006A36E9" w:rsidP="0078031D">
                            <w:pPr>
                              <w:pStyle w:val="Caption"/>
                              <w:rPr>
                                <w:noProof/>
                              </w:rPr>
                            </w:pPr>
                            <w:r>
                              <w:t xml:space="preserve">Слика </w:t>
                            </w:r>
                            <w:fldSimple w:instr=" SEQ Слика \* ARABIC ">
                              <w:r>
                                <w:rPr>
                                  <w:noProof/>
                                </w:rPr>
                                <w:t>6</w:t>
                              </w:r>
                            </w:fldSimple>
                            <w:r>
                              <w:rPr>
                                <w:noProof/>
                                <w:lang w:val="sr-Cyrl-RS"/>
                              </w:rPr>
                              <w:t xml:space="preserve"> </w:t>
                            </w:r>
                            <w:r>
                              <w:rPr>
                                <w:lang w:val="sr-Cyrl-RS"/>
                              </w:rPr>
                              <w:t>Веза између власника и сарадника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F5875" id="Text Box 8" o:spid="_x0000_s1032" type="#_x0000_t202" style="position:absolute;left:0;text-align:left;margin-left:115.05pt;margin-top:369.4pt;width:227pt;height:20.0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" stroked="f">
                <v:textbox inset="0,0,0,0">
                  <w:txbxContent>
                    <w:p w14:paraId="66E77564" w14:textId="77777777" w:rsidR="006A36E9" w:rsidRPr="007C7D0C" w:rsidRDefault="006A36E9" w:rsidP="0078031D">
                      <w:pPr>
                        <w:pStyle w:val="Caption"/>
                        <w:rPr>
                          <w:noProof/>
                        </w:rPr>
                      </w:pPr>
                      <w:r>
                        <w:t xml:space="preserve">Слика </w:t>
                      </w:r>
                      <w:fldSimple w:instr=" SEQ Слика \* ARABIC ">
                        <w:r>
                          <w:rPr>
                            <w:noProof/>
                          </w:rPr>
                          <w:t>6</w:t>
                        </w:r>
                      </w:fldSimple>
                      <w:r>
                        <w:rPr>
                          <w:noProof/>
                          <w:lang w:val="sr-Cyrl-RS"/>
                        </w:rPr>
                        <w:t xml:space="preserve"> </w:t>
                      </w:r>
                      <w:r>
                        <w:rPr>
                          <w:lang w:val="sr-Cyrl-RS"/>
                        </w:rPr>
                        <w:t>Веза између власника и сарадника</w:t>
                      </w:r>
                    </w:p>
                  </w:txbxContent>
                </v:textbox>
                <w10:wrap anchorx="margin"/>
              </v:shape>
            </w:pict>
          </mc:Fallback>
        </mc:AlternateContent>
      </w:r>
    </w:p>
    <w:p w14:paraId="3285FB41" w14:textId="77777777" w:rsidR="00D70EC7" w:rsidRPr="00B82924" w:rsidRDefault="00D70EC7" w:rsidP="00D70EC7">
      <w:pPr>
        <w:ind w:firstLine="0"/>
        <w:rPr>
          <w:lang w:val="sr-Cyrl-RS"/>
        </w:rPr>
      </w:pPr>
      <w:r w:rsidRPr="00B82924">
        <w:rPr>
          <w:lang w:val="sr-Cyrl-RS"/>
        </w:rPr>
        <w:t>Слика представња везу између радника и сарадника, где табела “role” чува податке о правима које је власник дозволио сараднику за његове плантаже.</w:t>
      </w:r>
    </w:p>
    <w:p w14:paraId="5904CD6B" w14:textId="77777777" w:rsidR="0078031D" w:rsidRPr="00B82924" w:rsidRDefault="0078031D" w:rsidP="0078031D">
      <w:pPr>
        <w:rPr>
          <w:lang w:val="sr-Cyrl-RS"/>
        </w:rPr>
      </w:pPr>
    </w:p>
    <w:p w14:paraId="284975C9" w14:textId="77777777" w:rsidR="0078031D" w:rsidRPr="00B82924" w:rsidRDefault="0078031D" w:rsidP="0078031D">
      <w:pPr>
        <w:rPr>
          <w:lang w:val="sr-Cyrl-RS"/>
        </w:rPr>
      </w:pPr>
    </w:p>
    <w:p w14:paraId="253879C9" w14:textId="77777777" w:rsidR="0078031D" w:rsidRPr="00B82924" w:rsidRDefault="0078031D" w:rsidP="0078031D">
      <w:pPr>
        <w:rPr>
          <w:lang w:val="sr-Cyrl-RS"/>
        </w:rPr>
      </w:pPr>
    </w:p>
    <w:p w14:paraId="02A4DEBA" w14:textId="77777777" w:rsidR="0078031D" w:rsidRPr="00B82924" w:rsidRDefault="0078031D" w:rsidP="0078031D">
      <w:pPr>
        <w:rPr>
          <w:lang w:val="sr-Cyrl-RS"/>
        </w:rPr>
      </w:pPr>
    </w:p>
    <w:p w14:paraId="0A013CB9" w14:textId="77777777" w:rsidR="0078031D" w:rsidRPr="00B82924" w:rsidRDefault="0078031D" w:rsidP="0078031D">
      <w:pPr>
        <w:rPr>
          <w:lang w:val="sr-Cyrl-RS"/>
        </w:rPr>
      </w:pPr>
    </w:p>
    <w:p w14:paraId="6C832CB2" w14:textId="77777777" w:rsidR="0078031D" w:rsidRPr="00B82924" w:rsidRDefault="0078031D" w:rsidP="0078031D">
      <w:pPr>
        <w:rPr>
          <w:lang w:val="sr-Cyrl-RS"/>
        </w:rPr>
      </w:pPr>
    </w:p>
    <w:p w14:paraId="7F568EEE" w14:textId="77777777" w:rsidR="0078031D" w:rsidRPr="00B82924" w:rsidRDefault="0078031D" w:rsidP="0078031D">
      <w:pPr>
        <w:rPr>
          <w:lang w:val="sr-Cyrl-RS"/>
        </w:rPr>
      </w:pPr>
    </w:p>
    <w:p w14:paraId="36B62F22" w14:textId="77777777" w:rsidR="0078031D" w:rsidRPr="00B82924" w:rsidRDefault="0078031D" w:rsidP="0078031D">
      <w:pPr>
        <w:rPr>
          <w:lang w:val="sr-Cyrl-RS"/>
        </w:rPr>
      </w:pPr>
    </w:p>
    <w:p w14:paraId="063AE9C5" w14:textId="77777777" w:rsidR="0078031D" w:rsidRPr="00B82924" w:rsidRDefault="00D70EC7" w:rsidP="0078031D">
      <w:pPr>
        <w:rPr>
          <w:lang w:val="sr-Cyrl-RS"/>
        </w:rPr>
      </w:pPr>
      <w:r w:rsidRPr="00B82924">
        <w:rPr>
          <w:noProof/>
          <w:lang w:val="sr-Cyrl-RS" w:eastAsia="en-US"/>
        </w:rPr>
        <mc:AlternateContent>
          <mc:Choice Requires="wps">
            <w:drawing>
              <wp:anchor distT="0" distB="0" distL="114300" distR="114300" simplePos="0" relativeHeight="251677696" behindDoc="0" locked="0" layoutInCell="1" allowOverlap="1" wp14:anchorId="38A1BC20" wp14:editId="2FBAE5B4">
                <wp:simplePos x="0" y="0"/>
                <wp:positionH relativeFrom="margin">
                  <wp:posOffset>1096944</wp:posOffset>
                </wp:positionH>
                <wp:positionV relativeFrom="paragraph">
                  <wp:posOffset>3631640</wp:posOffset>
                </wp:positionV>
                <wp:extent cx="3592830" cy="283845"/>
                <wp:effectExtent l="0" t="0" r="7620" b="1905"/>
                <wp:wrapSquare wrapText="bothSides"/>
                <wp:docPr id="10" name="Text Box 10"/>
                <wp:cNvGraphicFramePr/>
                <a:graphic xmlns:a="http://schemas.openxmlformats.org/drawingml/2006/main">
                  <a:graphicData uri="http://schemas.microsoft.com/office/word/2010/wordprocessingShape">
                    <wps:wsp>
                      <wps:cNvSpPr txBox="1"/>
                      <wps:spPr>
                        <a:xfrm>
                          <a:off x="0" y="0"/>
                          <a:ext cx="3592830" cy="283845"/>
                        </a:xfrm>
                        <a:prstGeom prst="rect">
                          <a:avLst/>
                        </a:prstGeom>
                        <a:solidFill>
                          <a:prstClr val="white"/>
                        </a:solidFill>
                        <a:ln>
                          <a:noFill/>
                        </a:ln>
                        <a:effectLst/>
                      </wps:spPr>
                      <wps:txbx>
                        <w:txbxContent>
                          <w:p w14:paraId="1317A45C" w14:textId="77777777" w:rsidR="006A36E9" w:rsidRPr="00DA55D5" w:rsidRDefault="006A36E9" w:rsidP="0078031D">
                            <w:pPr>
                              <w:pStyle w:val="Caption"/>
                              <w:rPr>
                                <w:noProof/>
                              </w:rPr>
                            </w:pPr>
                            <w:r>
                              <w:t xml:space="preserve">Слика </w:t>
                            </w:r>
                            <w:fldSimple w:instr=" SEQ Слика \* ARABIC ">
                              <w:r>
                                <w:rPr>
                                  <w:noProof/>
                                </w:rPr>
                                <w:t>7</w:t>
                              </w:r>
                            </w:fldSimple>
                            <w:r>
                              <w:rPr>
                                <w:noProof/>
                                <w:lang w:val="sr-Cyrl-RS"/>
                              </w:rPr>
                              <w:t xml:space="preserve"> </w:t>
                            </w:r>
                            <w:r>
                              <w:rPr>
                                <w:lang w:val="sr-Cyrl-RS"/>
                              </w:rPr>
                              <w:t>Веза између плантажа, мерења и мерних уређаја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1BC20" id="Text Box 10" o:spid="_x0000_s1033" type="#_x0000_t202" style="position:absolute;left:0;text-align:left;margin-left:86.35pt;margin-top:285.95pt;width:282.9pt;height:22.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" stroked="f">
                <v:textbox inset="0,0,0,0">
                  <w:txbxContent>
                    <w:p w14:paraId="1317A45C" w14:textId="77777777" w:rsidR="006A36E9" w:rsidRPr="00DA55D5" w:rsidRDefault="006A36E9" w:rsidP="0078031D">
                      <w:pPr>
                        <w:pStyle w:val="Caption"/>
                        <w:rPr>
                          <w:noProof/>
                        </w:rPr>
                      </w:pPr>
                      <w:r>
                        <w:t xml:space="preserve">Слика </w:t>
                      </w:r>
                      <w:fldSimple w:instr=" SEQ Слика \* ARABIC ">
                        <w:r>
                          <w:rPr>
                            <w:noProof/>
                          </w:rPr>
                          <w:t>7</w:t>
                        </w:r>
                      </w:fldSimple>
                      <w:r>
                        <w:rPr>
                          <w:noProof/>
                          <w:lang w:val="sr-Cyrl-RS"/>
                        </w:rPr>
                        <w:t xml:space="preserve"> </w:t>
                      </w:r>
                      <w:r>
                        <w:rPr>
                          <w:lang w:val="sr-Cyrl-RS"/>
                        </w:rPr>
                        <w:t>Веза између плантажа, мерења и мерних уређаја</w:t>
                      </w:r>
                    </w:p>
                  </w:txbxContent>
                </v:textbox>
                <w10:wrap type="square" anchorx="margin"/>
              </v:shape>
            </w:pict>
          </mc:Fallback>
        </mc:AlternateContent>
      </w:r>
      <w:r w:rsidRPr="00B82924">
        <w:rPr>
          <w:noProof/>
          <w:lang w:val="sr-Cyrl-RS" w:eastAsia="en-US"/>
        </w:rPr>
        <w:drawing>
          <wp:anchor distT="0" distB="0" distL="114300" distR="114300" simplePos="0" relativeHeight="251676672" behindDoc="0" locked="0" layoutInCell="1" allowOverlap="1" wp14:anchorId="300AE835" wp14:editId="2D7B0D7A">
            <wp:simplePos x="0" y="0"/>
            <wp:positionH relativeFrom="margin">
              <wp:align>right</wp:align>
            </wp:positionH>
            <wp:positionV relativeFrom="paragraph">
              <wp:posOffset>224</wp:posOffset>
            </wp:positionV>
            <wp:extent cx="5948045" cy="362902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renja.PNG"/>
                    <pic:cNvPicPr/>
                  </pic:nvPicPr>
                  <pic:blipFill>
                    <a:blip r:embed="rId18">
                      <a:extLst>
                        <a:ext uri="{28A0092B-C50C-407E-A947-70E740481C1C}">
                          <a14:useLocalDpi xmlns:a14="http://schemas.microsoft.com/office/drawing/2010/main" val="0"/>
                        </a:ext>
                      </a:extLst>
                    </a:blip>
                    <a:stretch>
                      <a:fillRect/>
                    </a:stretch>
                  </pic:blipFill>
                  <pic:spPr>
                    <a:xfrm>
                      <a:off x="0" y="0"/>
                      <a:ext cx="5948045" cy="3629025"/>
                    </a:xfrm>
                    <a:prstGeom prst="rect">
                      <a:avLst/>
                    </a:prstGeom>
                  </pic:spPr>
                </pic:pic>
              </a:graphicData>
            </a:graphic>
            <wp14:sizeRelH relativeFrom="margin">
              <wp14:pctWidth>0</wp14:pctWidth>
            </wp14:sizeRelH>
          </wp:anchor>
        </w:drawing>
      </w:r>
    </w:p>
    <w:p w14:paraId="1D26E9CF" w14:textId="77777777" w:rsidR="00D70EC7" w:rsidRPr="00B82924" w:rsidRDefault="00D70EC7" w:rsidP="00D70EC7">
      <w:pPr>
        <w:ind w:firstLine="0"/>
        <w:rPr>
          <w:lang w:val="sr-Cyrl-RS"/>
        </w:rPr>
      </w:pPr>
      <w:r w:rsidRPr="00B82924">
        <w:rPr>
          <w:lang w:val="sr-Cyrl-RS"/>
        </w:rPr>
        <w:t>Слика представња в</w:t>
      </w:r>
      <w:r w:rsidR="00006C56" w:rsidRPr="00B82924">
        <w:rPr>
          <w:lang w:val="sr-Cyrl-RS"/>
        </w:rPr>
        <w:t>e</w:t>
      </w:r>
      <w:r w:rsidRPr="00B82924">
        <w:rPr>
          <w:lang w:val="sr-Cyrl-RS"/>
        </w:rPr>
        <w:t>зу између плантажа и мерних уређаја као и типова мерења.</w:t>
      </w:r>
    </w:p>
    <w:p w14:paraId="78E4695C" w14:textId="77777777" w:rsidR="0078031D" w:rsidRPr="00B82924" w:rsidRDefault="0078031D" w:rsidP="0078031D">
      <w:pPr>
        <w:rPr>
          <w:lang w:val="sr-Cyrl-RS"/>
        </w:rPr>
      </w:pPr>
    </w:p>
    <w:p w14:paraId="6DAAF358" w14:textId="77777777" w:rsidR="0078031D" w:rsidRPr="00B82924" w:rsidRDefault="0078031D" w:rsidP="0078031D">
      <w:pPr>
        <w:rPr>
          <w:lang w:val="sr-Cyrl-RS"/>
        </w:rPr>
      </w:pPr>
    </w:p>
    <w:p w14:paraId="524659CC" w14:textId="77777777" w:rsidR="0078031D" w:rsidRPr="00B82924" w:rsidRDefault="0078031D" w:rsidP="0078031D">
      <w:pPr>
        <w:rPr>
          <w:lang w:val="sr-Cyrl-RS"/>
        </w:rPr>
      </w:pPr>
    </w:p>
    <w:p w14:paraId="6FEFD76D" w14:textId="77777777" w:rsidR="0078031D" w:rsidRPr="00B82924" w:rsidRDefault="0078031D" w:rsidP="0078031D">
      <w:pPr>
        <w:rPr>
          <w:lang w:val="sr-Cyrl-RS"/>
        </w:rPr>
      </w:pPr>
    </w:p>
    <w:p w14:paraId="5F285526" w14:textId="77777777" w:rsidR="0078031D" w:rsidRPr="00B82924" w:rsidRDefault="0078031D" w:rsidP="0078031D">
      <w:pPr>
        <w:rPr>
          <w:lang w:val="sr-Cyrl-RS"/>
        </w:rPr>
      </w:pPr>
    </w:p>
    <w:p w14:paraId="29578A04" w14:textId="77777777" w:rsidR="0078031D" w:rsidRPr="00B82924" w:rsidRDefault="0078031D" w:rsidP="0078031D">
      <w:pPr>
        <w:rPr>
          <w:lang w:val="sr-Cyrl-RS"/>
        </w:rPr>
      </w:pPr>
    </w:p>
    <w:p w14:paraId="1E5694EB" w14:textId="77777777" w:rsidR="0078031D" w:rsidRPr="00B82924" w:rsidRDefault="0078031D" w:rsidP="0078031D">
      <w:pPr>
        <w:rPr>
          <w:lang w:val="sr-Cyrl-RS"/>
        </w:rPr>
      </w:pPr>
    </w:p>
    <w:p w14:paraId="7A9BD090" w14:textId="77777777" w:rsidR="0078031D" w:rsidRPr="00B82924" w:rsidRDefault="0078031D" w:rsidP="0078031D">
      <w:pPr>
        <w:rPr>
          <w:lang w:val="sr-Cyrl-RS"/>
        </w:rPr>
      </w:pPr>
    </w:p>
    <w:p w14:paraId="469D124F" w14:textId="77777777" w:rsidR="0078031D" w:rsidRPr="00B82924" w:rsidRDefault="0078031D" w:rsidP="0078031D">
      <w:pPr>
        <w:rPr>
          <w:lang w:val="sr-Cyrl-RS"/>
        </w:rPr>
      </w:pPr>
    </w:p>
    <w:p w14:paraId="12D42D0E" w14:textId="77777777" w:rsidR="0078031D" w:rsidRPr="00B82924" w:rsidRDefault="0078031D" w:rsidP="0078031D">
      <w:pPr>
        <w:rPr>
          <w:lang w:val="sr-Cyrl-RS"/>
        </w:rPr>
      </w:pPr>
    </w:p>
    <w:p w14:paraId="70D12915" w14:textId="77777777" w:rsidR="0078031D" w:rsidRPr="00B82924" w:rsidRDefault="0078031D" w:rsidP="0078031D">
      <w:pPr>
        <w:rPr>
          <w:lang w:val="sr-Cyrl-RS"/>
        </w:rPr>
      </w:pPr>
    </w:p>
    <w:p w14:paraId="2321F0E8" w14:textId="77777777" w:rsidR="0078031D" w:rsidRPr="00B82924" w:rsidRDefault="000F4F70" w:rsidP="0078031D">
      <w:pPr>
        <w:rPr>
          <w:lang w:val="sr-Cyrl-RS"/>
        </w:rPr>
      </w:pPr>
      <w:r w:rsidRPr="00B82924">
        <w:rPr>
          <w:noProof/>
          <w:lang w:val="sr-Cyrl-RS" w:eastAsia="en-US"/>
        </w:rPr>
        <w:lastRenderedPageBreak/>
        <mc:AlternateContent>
          <mc:Choice Requires="wps">
            <w:drawing>
              <wp:anchor distT="0" distB="0" distL="114300" distR="114300" simplePos="0" relativeHeight="251940864" behindDoc="0" locked="0" layoutInCell="1" allowOverlap="1" wp14:anchorId="64C0BB17" wp14:editId="50D63CEB">
                <wp:simplePos x="0" y="0"/>
                <wp:positionH relativeFrom="column">
                  <wp:posOffset>81280</wp:posOffset>
                </wp:positionH>
                <wp:positionV relativeFrom="paragraph">
                  <wp:posOffset>4410075</wp:posOffset>
                </wp:positionV>
                <wp:extent cx="5948045"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948045" cy="635"/>
                        </a:xfrm>
                        <a:prstGeom prst="rect">
                          <a:avLst/>
                        </a:prstGeom>
                        <a:solidFill>
                          <a:prstClr val="white"/>
                        </a:solidFill>
                        <a:ln>
                          <a:noFill/>
                        </a:ln>
                        <a:effectLst/>
                      </wps:spPr>
                      <wps:txbx>
                        <w:txbxContent>
                          <w:p w14:paraId="2F10E248" w14:textId="77777777" w:rsidR="006A36E9" w:rsidRPr="0054026D" w:rsidRDefault="006A36E9" w:rsidP="000F4F70">
                            <w:pPr>
                              <w:pStyle w:val="Caption"/>
                              <w:jc w:val="center"/>
                              <w:rPr>
                                <w:noProof/>
                                <w:sz w:val="24"/>
                              </w:rPr>
                            </w:pPr>
                            <w:r>
                              <w:t xml:space="preserve">Слика </w:t>
                            </w:r>
                            <w:fldSimple w:instr=" SEQ Слика \* ARABIC ">
                              <w:r>
                                <w:rPr>
                                  <w:noProof/>
                                </w:rPr>
                                <w:t>8</w:t>
                              </w:r>
                            </w:fldSimple>
                            <w:r>
                              <w:t xml:space="preserve"> </w:t>
                            </w:r>
                            <w:r>
                              <w:rPr>
                                <w:lang w:val="sr-Cyrl-RS"/>
                              </w:rPr>
                              <w:t>Правила и културе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BB17" id="Text Box 253" o:spid="_x0000_s1034" type="#_x0000_t202" style="position:absolute;left:0;text-align:left;margin-left:6.4pt;margin-top:347.25pt;width:468.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" stroked="f">
                <v:textbox style="mso-fit-shape-to-text:t" inset="0,0,0,0">
                  <w:txbxContent>
                    <w:p w14:paraId="2F10E248" w14:textId="77777777" w:rsidR="006A36E9" w:rsidRPr="0054026D" w:rsidRDefault="006A36E9" w:rsidP="000F4F70">
                      <w:pPr>
                        <w:pStyle w:val="Caption"/>
                        <w:jc w:val="center"/>
                        <w:rPr>
                          <w:noProof/>
                          <w:sz w:val="24"/>
                        </w:rPr>
                      </w:pPr>
                      <w:r>
                        <w:t xml:space="preserve">Слика </w:t>
                      </w:r>
                      <w:fldSimple w:instr=" SEQ Слика \* ARABIC ">
                        <w:r>
                          <w:rPr>
                            <w:noProof/>
                          </w:rPr>
                          <w:t>8</w:t>
                        </w:r>
                      </w:fldSimple>
                      <w:r>
                        <w:t xml:space="preserve"> </w:t>
                      </w:r>
                      <w:r>
                        <w:rPr>
                          <w:lang w:val="sr-Cyrl-RS"/>
                        </w:rPr>
                        <w:t>Правила и културе</w:t>
                      </w:r>
                    </w:p>
                  </w:txbxContent>
                </v:textbox>
                <w10:wrap type="topAndBottom"/>
              </v:shape>
            </w:pict>
          </mc:Fallback>
        </mc:AlternateContent>
      </w:r>
      <w:r w:rsidR="00D70EC7" w:rsidRPr="00B82924">
        <w:rPr>
          <w:noProof/>
          <w:lang w:val="sr-Cyrl-RS" w:eastAsia="en-US"/>
        </w:rPr>
        <w:drawing>
          <wp:anchor distT="0" distB="0" distL="114300" distR="114300" simplePos="0" relativeHeight="251678720" behindDoc="0" locked="0" layoutInCell="1" allowOverlap="1" wp14:anchorId="45EBDBDD" wp14:editId="045E749F">
            <wp:simplePos x="0" y="0"/>
            <wp:positionH relativeFrom="margin">
              <wp:posOffset>81616</wp:posOffset>
            </wp:positionH>
            <wp:positionV relativeFrom="paragraph">
              <wp:posOffset>597</wp:posOffset>
            </wp:positionV>
            <wp:extent cx="5948045" cy="43529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avilaa.PNG"/>
                    <pic:cNvPicPr/>
                  </pic:nvPicPr>
                  <pic:blipFill>
                    <a:blip r:embed="rId19">
                      <a:extLst>
                        <a:ext uri="{28A0092B-C50C-407E-A947-70E740481C1C}">
                          <a14:useLocalDpi xmlns:a14="http://schemas.microsoft.com/office/drawing/2010/main" val="0"/>
                        </a:ext>
                      </a:extLst>
                    </a:blip>
                    <a:stretch>
                      <a:fillRect/>
                    </a:stretch>
                  </pic:blipFill>
                  <pic:spPr>
                    <a:xfrm>
                      <a:off x="0" y="0"/>
                      <a:ext cx="5948045" cy="4352925"/>
                    </a:xfrm>
                    <a:prstGeom prst="rect">
                      <a:avLst/>
                    </a:prstGeom>
                  </pic:spPr>
                </pic:pic>
              </a:graphicData>
            </a:graphic>
            <wp14:sizeRelH relativeFrom="margin">
              <wp14:pctWidth>0</wp14:pctWidth>
            </wp14:sizeRelH>
          </wp:anchor>
        </w:drawing>
      </w:r>
    </w:p>
    <w:p w14:paraId="6823CBDF" w14:textId="77777777" w:rsidR="0078031D" w:rsidRPr="00B82924" w:rsidRDefault="0078031D" w:rsidP="0078031D">
      <w:pPr>
        <w:rPr>
          <w:lang w:val="sr-Cyrl-RS"/>
        </w:rPr>
      </w:pPr>
    </w:p>
    <w:p w14:paraId="405110D0" w14:textId="77777777" w:rsidR="0078031D" w:rsidRPr="00B82924" w:rsidRDefault="000F4F70" w:rsidP="0078031D">
      <w:pPr>
        <w:rPr>
          <w:lang w:val="sr-Cyrl-RS"/>
        </w:rPr>
      </w:pPr>
      <w:r w:rsidRPr="00B82924">
        <w:rPr>
          <w:lang w:val="sr-Cyrl-RS"/>
        </w:rPr>
        <w:t>Ова слика представља везу између култура и правила везаних за ту културу.</w:t>
      </w:r>
    </w:p>
    <w:p w14:paraId="00FEDD7F" w14:textId="77777777" w:rsidR="0078031D" w:rsidRPr="00B82924" w:rsidRDefault="0078031D" w:rsidP="0078031D">
      <w:pPr>
        <w:rPr>
          <w:lang w:val="sr-Cyrl-RS"/>
        </w:rPr>
      </w:pPr>
    </w:p>
    <w:p w14:paraId="4C84141F" w14:textId="77777777" w:rsidR="0078031D" w:rsidRPr="00B82924" w:rsidRDefault="0078031D" w:rsidP="0078031D">
      <w:pPr>
        <w:rPr>
          <w:lang w:val="sr-Cyrl-RS"/>
        </w:rPr>
      </w:pPr>
    </w:p>
    <w:p w14:paraId="0204D1F1" w14:textId="77777777" w:rsidR="0078031D" w:rsidRPr="00B82924" w:rsidRDefault="0078031D" w:rsidP="0078031D">
      <w:pPr>
        <w:rPr>
          <w:lang w:val="sr-Cyrl-RS"/>
        </w:rPr>
      </w:pPr>
    </w:p>
    <w:p w14:paraId="0DF6BFFA" w14:textId="77777777" w:rsidR="0078031D" w:rsidRPr="00B82924" w:rsidRDefault="0078031D" w:rsidP="0078031D">
      <w:pPr>
        <w:rPr>
          <w:lang w:val="sr-Cyrl-RS"/>
        </w:rPr>
      </w:pPr>
    </w:p>
    <w:p w14:paraId="4E2FA0DB" w14:textId="77777777" w:rsidR="0078031D" w:rsidRPr="00B82924" w:rsidRDefault="0078031D" w:rsidP="0078031D">
      <w:pPr>
        <w:rPr>
          <w:lang w:val="sr-Cyrl-RS"/>
        </w:rPr>
      </w:pPr>
    </w:p>
    <w:p w14:paraId="143AC388" w14:textId="77777777" w:rsidR="0078031D" w:rsidRPr="00B82924" w:rsidRDefault="0078031D" w:rsidP="0078031D">
      <w:pPr>
        <w:rPr>
          <w:lang w:val="sr-Cyrl-RS"/>
        </w:rPr>
      </w:pPr>
    </w:p>
    <w:p w14:paraId="2D6C074F" w14:textId="77777777" w:rsidR="0078031D" w:rsidRPr="00B82924" w:rsidRDefault="0078031D" w:rsidP="0078031D">
      <w:pPr>
        <w:tabs>
          <w:tab w:val="left" w:pos="1245"/>
        </w:tabs>
        <w:rPr>
          <w:lang w:val="sr-Cyrl-RS"/>
        </w:rPr>
      </w:pPr>
      <w:r w:rsidRPr="00B82924">
        <w:rPr>
          <w:lang w:val="sr-Cyrl-RS"/>
        </w:rPr>
        <w:tab/>
      </w:r>
    </w:p>
    <w:p w14:paraId="24611F71" w14:textId="77777777" w:rsidR="0078031D" w:rsidRPr="00B82924" w:rsidRDefault="0078031D" w:rsidP="0078031D">
      <w:pPr>
        <w:tabs>
          <w:tab w:val="left" w:pos="1245"/>
        </w:tabs>
        <w:rPr>
          <w:lang w:val="sr-Cyrl-RS"/>
        </w:rPr>
      </w:pPr>
    </w:p>
    <w:p w14:paraId="3CFFFF4D" w14:textId="77777777" w:rsidR="0078031D" w:rsidRPr="00B82924" w:rsidRDefault="0078031D" w:rsidP="00A76DB6">
      <w:pPr>
        <w:rPr>
          <w:lang w:val="sr-Cyrl-RS"/>
        </w:rPr>
      </w:pPr>
    </w:p>
    <w:p w14:paraId="43F2113A" w14:textId="77777777" w:rsidR="00D70EC7" w:rsidRPr="00B82924" w:rsidRDefault="00D70EC7" w:rsidP="00D70EC7">
      <w:pPr>
        <w:pStyle w:val="Heading1"/>
      </w:pPr>
      <w:bookmarkStart w:id="45" w:name="_Toc484365398"/>
      <w:r w:rsidRPr="00B82924">
        <w:t>7. Дијаграм класа</w:t>
      </w:r>
      <w:bookmarkEnd w:id="45"/>
      <w:r w:rsidRPr="00B82924">
        <w:t xml:space="preserve">  </w:t>
      </w:r>
    </w:p>
    <w:p w14:paraId="388BB942" w14:textId="77777777" w:rsidR="00D70EC7" w:rsidRPr="00B82924" w:rsidRDefault="00D70EC7" w:rsidP="00D70EC7">
      <w:pPr>
        <w:rPr>
          <w:lang w:val="sr-Cyrl-RS"/>
        </w:rPr>
      </w:pPr>
      <w:r w:rsidRPr="00B82924">
        <w:rPr>
          <w:lang w:val="sr-Cyrl-RS"/>
        </w:rPr>
        <w:t>Апликација се састоји из клијентског и серверског дела. У наставку детаљније описујемо дијаграм класа сваког од њих.</w:t>
      </w:r>
    </w:p>
    <w:p w14:paraId="634EF4FD" w14:textId="77777777" w:rsidR="00D70EC7" w:rsidRPr="00B82924" w:rsidRDefault="00D70EC7" w:rsidP="00D70EC7">
      <w:pPr>
        <w:pStyle w:val="Heading2"/>
        <w:rPr>
          <w:lang w:val="sr-Cyrl-RS"/>
        </w:rPr>
      </w:pPr>
      <w:bookmarkStart w:id="46" w:name="_Toc484365399"/>
      <w:r w:rsidRPr="00B82924">
        <w:rPr>
          <w:noProof/>
          <w:lang w:val="sr-Cyrl-RS" w:eastAsia="en-US"/>
        </w:rPr>
        <w:drawing>
          <wp:anchor distT="0" distB="0" distL="114300" distR="114300" simplePos="0" relativeHeight="251715584" behindDoc="0" locked="0" layoutInCell="1" allowOverlap="1" wp14:anchorId="36ACA83E" wp14:editId="18BF1A02">
            <wp:simplePos x="0" y="0"/>
            <wp:positionH relativeFrom="margin">
              <wp:align>right</wp:align>
            </wp:positionH>
            <wp:positionV relativeFrom="paragraph">
              <wp:posOffset>589915</wp:posOffset>
            </wp:positionV>
            <wp:extent cx="5937885" cy="4533900"/>
            <wp:effectExtent l="0" t="0" r="571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4533900"/>
                    </a:xfrm>
                    <a:prstGeom prst="rect">
                      <a:avLst/>
                    </a:prstGeom>
                    <a:noFill/>
                    <a:ln>
                      <a:noFill/>
                    </a:ln>
                  </pic:spPr>
                </pic:pic>
              </a:graphicData>
            </a:graphic>
            <wp14:sizeRelH relativeFrom="margin">
              <wp14:pctWidth>0</wp14:pctWidth>
            </wp14:sizeRelH>
          </wp:anchor>
        </w:drawing>
      </w:r>
      <w:r w:rsidRPr="00B82924">
        <w:rPr>
          <w:lang w:val="sr-Cyrl-RS"/>
        </w:rPr>
        <w:t xml:space="preserve">7.1 Клијентски </w:t>
      </w:r>
      <w:commentRangeStart w:id="47"/>
      <w:r w:rsidRPr="00B82924">
        <w:rPr>
          <w:lang w:val="sr-Cyrl-RS"/>
        </w:rPr>
        <w:t>део</w:t>
      </w:r>
      <w:bookmarkEnd w:id="46"/>
      <w:commentRangeEnd w:id="47"/>
      <w:r w:rsidR="006A36E9">
        <w:rPr>
          <w:rStyle w:val="CommentReference"/>
          <w:rFonts w:eastAsiaTheme="minorEastAsia" w:cstheme="minorBidi"/>
          <w:color w:val="auto"/>
        </w:rPr>
        <w:commentReference w:id="47"/>
      </w:r>
    </w:p>
    <w:p w14:paraId="671969D8" w14:textId="77777777" w:rsidR="00D70EC7" w:rsidRPr="00B82924" w:rsidRDefault="00D70EC7" w:rsidP="00D70EC7">
      <w:pPr>
        <w:rPr>
          <w:lang w:val="sr-Cyrl-RS"/>
        </w:rPr>
      </w:pPr>
      <w:r w:rsidRPr="00B82924">
        <w:rPr>
          <w:noProof/>
          <w:lang w:val="sr-Cyrl-RS" w:eastAsia="en-US"/>
        </w:rPr>
        <mc:AlternateContent>
          <mc:Choice Requires="wps">
            <w:drawing>
              <wp:anchor distT="0" distB="0" distL="114300" distR="114300" simplePos="0" relativeHeight="251682816" behindDoc="0" locked="0" layoutInCell="1" allowOverlap="1" wp14:anchorId="76557D24" wp14:editId="48AEB3AE">
                <wp:simplePos x="0" y="0"/>
                <wp:positionH relativeFrom="margin">
                  <wp:posOffset>-285750</wp:posOffset>
                </wp:positionH>
                <wp:positionV relativeFrom="paragraph">
                  <wp:posOffset>4490720</wp:posOffset>
                </wp:positionV>
                <wp:extent cx="594360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B4251E5" w14:textId="77777777" w:rsidR="006A36E9" w:rsidRPr="00EC49BC" w:rsidRDefault="006A36E9" w:rsidP="00D70EC7">
                            <w:pPr>
                              <w:pStyle w:val="Caption"/>
                              <w:jc w:val="center"/>
                              <w:rPr>
                                <w:noProof/>
                                <w:lang w:val="sr-Cyrl-RS"/>
                              </w:rPr>
                            </w:pPr>
                            <w:r>
                              <w:t xml:space="preserve">Слика </w:t>
                            </w:r>
                            <w:r>
                              <w:rPr>
                                <w:lang w:val="sr-Cyrl-RS"/>
                              </w:rPr>
                              <w:t>9 Дијаграм класа: општи дијаграм клијентског дела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57D24" id="Text Box 88" o:spid="_x0000_s1035" type="#_x0000_t202" style="position:absolute;left:0;text-align:left;margin-left:-22.5pt;margin-top:353.6pt;width:468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" stroked="f">
                <v:textbox style="mso-fit-shape-to-text:t" inset="0,0,0,0">
                  <w:txbxContent>
                    <w:p w14:paraId="7B4251E5" w14:textId="77777777" w:rsidR="006A36E9" w:rsidRPr="00EC49BC" w:rsidRDefault="006A36E9" w:rsidP="00D70EC7">
                      <w:pPr>
                        <w:pStyle w:val="Caption"/>
                        <w:jc w:val="center"/>
                        <w:rPr>
                          <w:noProof/>
                          <w:lang w:val="sr-Cyrl-RS"/>
                        </w:rPr>
                      </w:pPr>
                      <w:r>
                        <w:t xml:space="preserve">Слика </w:t>
                      </w:r>
                      <w:r>
                        <w:rPr>
                          <w:lang w:val="sr-Cyrl-RS"/>
                        </w:rPr>
                        <w:t>9 Дијаграм класа: општи дијаграм клијентског дела</w:t>
                      </w:r>
                    </w:p>
                  </w:txbxContent>
                </v:textbox>
                <w10:wrap type="square" anchorx="margin"/>
              </v:shape>
            </w:pict>
          </mc:Fallback>
        </mc:AlternateContent>
      </w:r>
      <w:r w:rsidRPr="00B82924">
        <w:rPr>
          <w:lang w:val="sr-Cyrl-RS"/>
        </w:rPr>
        <w:br w:type="page"/>
      </w:r>
    </w:p>
    <w:p w14:paraId="54FE7ECD" w14:textId="77777777" w:rsidR="00D70EC7" w:rsidRPr="00B82924" w:rsidRDefault="00D70EC7" w:rsidP="00D70EC7">
      <w:pPr>
        <w:rPr>
          <w:lang w:val="sr-Cyrl-RS"/>
        </w:rPr>
      </w:pPr>
      <w:r w:rsidRPr="00B82924">
        <w:rPr>
          <w:noProof/>
          <w:lang w:val="sr-Cyrl-RS" w:eastAsia="en-US"/>
        </w:rPr>
        <w:lastRenderedPageBreak/>
        <mc:AlternateContent>
          <mc:Choice Requires="wps">
            <w:drawing>
              <wp:anchor distT="0" distB="0" distL="114300" distR="114300" simplePos="0" relativeHeight="251684864" behindDoc="0" locked="0" layoutInCell="1" allowOverlap="1" wp14:anchorId="712FFFBC" wp14:editId="5972D438">
                <wp:simplePos x="0" y="0"/>
                <wp:positionH relativeFrom="margin">
                  <wp:align>left</wp:align>
                </wp:positionH>
                <wp:positionV relativeFrom="paragraph">
                  <wp:posOffset>7961480</wp:posOffset>
                </wp:positionV>
                <wp:extent cx="4335145" cy="203835"/>
                <wp:effectExtent l="0" t="0" r="8255" b="5715"/>
                <wp:wrapTopAndBottom/>
                <wp:docPr id="4" name="Text Box 4"/>
                <wp:cNvGraphicFramePr/>
                <a:graphic xmlns:a="http://schemas.openxmlformats.org/drawingml/2006/main">
                  <a:graphicData uri="http://schemas.microsoft.com/office/word/2010/wordprocessingShape">
                    <wps:wsp>
                      <wps:cNvSpPr txBox="1"/>
                      <wps:spPr>
                        <a:xfrm>
                          <a:off x="0" y="0"/>
                          <a:ext cx="4335145" cy="203835"/>
                        </a:xfrm>
                        <a:prstGeom prst="rect">
                          <a:avLst/>
                        </a:prstGeom>
                        <a:solidFill>
                          <a:prstClr val="white"/>
                        </a:solidFill>
                        <a:ln>
                          <a:noFill/>
                        </a:ln>
                        <a:effectLst/>
                      </wps:spPr>
                      <wps:txbx>
                        <w:txbxContent>
                          <w:p w14:paraId="2D87368F" w14:textId="77777777" w:rsidR="006A36E9" w:rsidRPr="00D47DCD" w:rsidRDefault="006A36E9" w:rsidP="00D70EC7">
                            <w:pPr>
                              <w:pStyle w:val="Caption"/>
                              <w:rPr>
                                <w:noProof/>
                                <w:lang w:val="sr-Cyrl-RS"/>
                              </w:rPr>
                            </w:pPr>
                            <w:r>
                              <w:t xml:space="preserve">Слика </w:t>
                            </w:r>
                            <w:r>
                              <w:rPr>
                                <w:lang w:val="sr-Cyrl-RS"/>
                              </w:rPr>
                              <w:t>10</w:t>
                            </w:r>
                            <w:r>
                              <w:t xml:space="preserve"> </w:t>
                            </w:r>
                            <w:r>
                              <w:rPr>
                                <w:lang w:val="sr-Cyrl-RS"/>
                              </w:rPr>
                              <w:t>Дијаграм класа: Пријављивање и регистрација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FFBC" id="Text Box 4" o:spid="_x0000_s1036" type="#_x0000_t202" style="position:absolute;left:0;text-align:left;margin-left:0;margin-top:626.9pt;width:341.35pt;height:16.0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" stroked="f">
                <v:textbox inset="0,0,0,0">
                  <w:txbxContent>
                    <w:p w14:paraId="2D87368F" w14:textId="77777777" w:rsidR="006A36E9" w:rsidRPr="00D47DCD" w:rsidRDefault="006A36E9" w:rsidP="00D70EC7">
                      <w:pPr>
                        <w:pStyle w:val="Caption"/>
                        <w:rPr>
                          <w:noProof/>
                          <w:lang w:val="sr-Cyrl-RS"/>
                        </w:rPr>
                      </w:pPr>
                      <w:r>
                        <w:t xml:space="preserve">Слика </w:t>
                      </w:r>
                      <w:r>
                        <w:rPr>
                          <w:lang w:val="sr-Cyrl-RS"/>
                        </w:rPr>
                        <w:t>10</w:t>
                      </w:r>
                      <w:r>
                        <w:t xml:space="preserve"> </w:t>
                      </w:r>
                      <w:r>
                        <w:rPr>
                          <w:lang w:val="sr-Cyrl-RS"/>
                        </w:rPr>
                        <w:t>Дијаграм класа: Пријављивање и регистрација</w:t>
                      </w:r>
                    </w:p>
                  </w:txbxContent>
                </v:textbox>
                <w10:wrap type="topAndBottom" anchorx="margin"/>
              </v:shape>
            </w:pict>
          </mc:Fallback>
        </mc:AlternateContent>
      </w:r>
      <w:r w:rsidRPr="00B82924">
        <w:rPr>
          <w:noProof/>
          <w:lang w:val="sr-Cyrl-RS" w:eastAsia="en-US"/>
        </w:rPr>
        <w:drawing>
          <wp:anchor distT="0" distB="0" distL="114300" distR="114300" simplePos="0" relativeHeight="251683840" behindDoc="0" locked="0" layoutInCell="1" allowOverlap="1" wp14:anchorId="25444B2D" wp14:editId="4804C73A">
            <wp:simplePos x="0" y="0"/>
            <wp:positionH relativeFrom="margin">
              <wp:posOffset>0</wp:posOffset>
            </wp:positionH>
            <wp:positionV relativeFrom="paragraph">
              <wp:posOffset>285750</wp:posOffset>
            </wp:positionV>
            <wp:extent cx="1571625" cy="7591425"/>
            <wp:effectExtent l="0" t="0" r="9525"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1625" cy="7591425"/>
                    </a:xfrm>
                    <a:prstGeom prst="rect">
                      <a:avLst/>
                    </a:prstGeom>
                    <a:noFill/>
                    <a:ln>
                      <a:noFill/>
                    </a:ln>
                  </pic:spPr>
                </pic:pic>
              </a:graphicData>
            </a:graphic>
          </wp:anchor>
        </w:drawing>
      </w:r>
      <w:r w:rsidRPr="00B82924">
        <w:rPr>
          <w:lang w:val="sr-Cyrl-RS"/>
        </w:rPr>
        <w:br w:type="page"/>
      </w:r>
    </w:p>
    <w:p w14:paraId="42535790" w14:textId="77777777" w:rsidR="00D70EC7" w:rsidRPr="00B82924" w:rsidRDefault="00D70EC7" w:rsidP="00D70EC7">
      <w:pPr>
        <w:keepNext/>
        <w:rPr>
          <w:lang w:val="sr-Cyrl-RS"/>
        </w:rPr>
      </w:pPr>
      <w:r w:rsidRPr="00B82924">
        <w:rPr>
          <w:noProof/>
          <w:lang w:val="sr-Cyrl-RS" w:eastAsia="en-US"/>
        </w:rPr>
        <w:lastRenderedPageBreak/>
        <mc:AlternateContent>
          <mc:Choice Requires="wps">
            <w:drawing>
              <wp:anchor distT="0" distB="0" distL="114300" distR="114300" simplePos="0" relativeHeight="251719680" behindDoc="0" locked="0" layoutInCell="1" allowOverlap="1" wp14:anchorId="7A5BD9A7" wp14:editId="30B9D6DA">
                <wp:simplePos x="0" y="0"/>
                <wp:positionH relativeFrom="column">
                  <wp:posOffset>74930</wp:posOffset>
                </wp:positionH>
                <wp:positionV relativeFrom="paragraph">
                  <wp:posOffset>5744210</wp:posOffset>
                </wp:positionV>
                <wp:extent cx="423799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4237990" cy="635"/>
                        </a:xfrm>
                        <a:prstGeom prst="rect">
                          <a:avLst/>
                        </a:prstGeom>
                        <a:solidFill>
                          <a:prstClr val="white"/>
                        </a:solidFill>
                        <a:ln>
                          <a:noFill/>
                        </a:ln>
                        <a:effectLst/>
                      </wps:spPr>
                      <wps:txbx>
                        <w:txbxContent>
                          <w:p w14:paraId="68E2AB8B" w14:textId="77777777" w:rsidR="006A36E9" w:rsidRPr="00576653" w:rsidRDefault="006A36E9" w:rsidP="00D70EC7">
                            <w:pPr>
                              <w:pStyle w:val="Caption"/>
                              <w:rPr>
                                <w:lang w:val="sr-Cyrl-RS"/>
                              </w:rPr>
                            </w:pPr>
                            <w:r>
                              <w:t xml:space="preserve">Слика </w:t>
                            </w:r>
                            <w:r>
                              <w:rPr>
                                <w:lang w:val="sr-Cyrl-RS"/>
                              </w:rPr>
                              <w:t xml:space="preserve">11 </w:t>
                            </w:r>
                            <w:fldSimple w:instr=" SEQ Слика \* ARABIC ">
                              <w:r>
                                <w:rPr>
                                  <w:noProof/>
                                </w:rPr>
                                <w:t>9</w:t>
                              </w:r>
                            </w:fldSimple>
                            <w:r w:rsidRPr="0009740E">
                              <w:t>Дијаграм класа: Ажурирање личних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BD9A7" id="Text Box 89" o:spid="_x0000_s1037" type="#_x0000_t202" style="position:absolute;left:0;text-align:left;margin-left:5.9pt;margin-top:452.3pt;width:333.7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" stroked="f">
                <v:textbox style="mso-fit-shape-to-text:t" inset="0,0,0,0">
                  <w:txbxContent>
                    <w:p w14:paraId="68E2AB8B" w14:textId="77777777" w:rsidR="006A36E9" w:rsidRPr="00576653" w:rsidRDefault="006A36E9" w:rsidP="00D70EC7">
                      <w:pPr>
                        <w:pStyle w:val="Caption"/>
                        <w:rPr>
                          <w:lang w:val="sr-Cyrl-RS"/>
                        </w:rPr>
                      </w:pPr>
                      <w:r>
                        <w:t xml:space="preserve">Слика </w:t>
                      </w:r>
                      <w:r>
                        <w:rPr>
                          <w:lang w:val="sr-Cyrl-RS"/>
                        </w:rPr>
                        <w:t xml:space="preserve">11 </w:t>
                      </w:r>
                      <w:fldSimple w:instr=" SEQ Слика \* ARABIC ">
                        <w:r>
                          <w:rPr>
                            <w:noProof/>
                          </w:rPr>
                          <w:t>9</w:t>
                        </w:r>
                      </w:fldSimple>
                      <w:r w:rsidRPr="0009740E">
                        <w:t>Дијаграм класа: Ажурирање личних података</w:t>
                      </w:r>
                    </w:p>
                  </w:txbxContent>
                </v:textbox>
                <w10:wrap type="topAndBottom"/>
              </v:shape>
            </w:pict>
          </mc:Fallback>
        </mc:AlternateContent>
      </w:r>
      <w:commentRangeStart w:id="48"/>
      <w:r w:rsidRPr="00B82924">
        <w:rPr>
          <w:noProof/>
          <w:lang w:val="sr-Cyrl-RS" w:eastAsia="en-US"/>
        </w:rPr>
        <mc:AlternateContent>
          <mc:Choice Requires="wps">
            <w:drawing>
              <wp:anchor distT="0" distB="0" distL="114300" distR="114300" simplePos="0" relativeHeight="251718656" behindDoc="0" locked="0" layoutInCell="1" allowOverlap="1" wp14:anchorId="64743459" wp14:editId="59091B4A">
                <wp:simplePos x="0" y="0"/>
                <wp:positionH relativeFrom="column">
                  <wp:posOffset>1909266</wp:posOffset>
                </wp:positionH>
                <wp:positionV relativeFrom="paragraph">
                  <wp:posOffset>2055571</wp:posOffset>
                </wp:positionV>
                <wp:extent cx="1360627" cy="14631"/>
                <wp:effectExtent l="0" t="57150" r="11430" b="99695"/>
                <wp:wrapNone/>
                <wp:docPr id="47" name="Straight Arrow Connector 47"/>
                <wp:cNvGraphicFramePr/>
                <a:graphic xmlns:a="http://schemas.openxmlformats.org/drawingml/2006/main">
                  <a:graphicData uri="http://schemas.microsoft.com/office/word/2010/wordprocessingShape">
                    <wps:wsp>
                      <wps:cNvCnPr/>
                      <wps:spPr>
                        <a:xfrm>
                          <a:off x="0" y="0"/>
                          <a:ext cx="1360627" cy="14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A0E93F" id="_x0000_t32" coordsize="21600,21600" o:spt="32" o:oned="t" path="m,l21600,21600e" filled="f">
                <v:path arrowok="t" fillok="f" o:connecttype="none"/>
                <o:lock v:ext="edit" shapetype="t"/>
              </v:shapetype>
              <v:shape id="Straight Arrow Connector 47" o:spid="_x0000_s1026" type="#_x0000_t32" style="position:absolute;margin-left:150.35pt;margin-top:161.85pt;width:107.15pt;height:1.1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" strokecolor="#d34817 [3204]">
                <v:stroke endarrow="block"/>
              </v:shape>
            </w:pict>
          </mc:Fallback>
        </mc:AlternateContent>
      </w:r>
      <w:commentRangeEnd w:id="48"/>
      <w:r w:rsidR="008F0B33">
        <w:rPr>
          <w:rStyle w:val="CommentReference"/>
        </w:rPr>
        <w:commentReference w:id="48"/>
      </w:r>
      <w:r w:rsidRPr="00B82924">
        <w:rPr>
          <w:noProof/>
          <w:lang w:val="sr-Cyrl-RS" w:eastAsia="en-US"/>
        </w:rPr>
        <w:drawing>
          <wp:anchor distT="0" distB="0" distL="114300" distR="114300" simplePos="0" relativeHeight="251689984" behindDoc="0" locked="0" layoutInCell="1" allowOverlap="1" wp14:anchorId="4D68C15F" wp14:editId="46CF2B09">
            <wp:simplePos x="0" y="0"/>
            <wp:positionH relativeFrom="column">
              <wp:posOffset>3168041</wp:posOffset>
            </wp:positionH>
            <wp:positionV relativeFrom="paragraph">
              <wp:posOffset>1157249</wp:posOffset>
            </wp:positionV>
            <wp:extent cx="2495550" cy="2438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5550" cy="2438400"/>
                    </a:xfrm>
                    <a:prstGeom prst="rect">
                      <a:avLst/>
                    </a:prstGeom>
                    <a:noFill/>
                    <a:ln>
                      <a:noFill/>
                    </a:ln>
                  </pic:spPr>
                </pic:pic>
              </a:graphicData>
            </a:graphic>
          </wp:anchor>
        </w:drawing>
      </w:r>
    </w:p>
    <w:p w14:paraId="12530808" w14:textId="77777777" w:rsidR="00D70EC7" w:rsidRPr="00B82924" w:rsidRDefault="00D70EC7" w:rsidP="00D70EC7">
      <w:pPr>
        <w:rPr>
          <w:lang w:val="sr-Cyrl-RS"/>
        </w:rPr>
      </w:pPr>
      <w:r w:rsidRPr="00B82924">
        <w:rPr>
          <w:lang w:val="sr-Cyrl-RS"/>
        </w:rPr>
        <w:br w:type="page"/>
      </w:r>
      <w:r w:rsidRPr="00B82924">
        <w:rPr>
          <w:noProof/>
          <w:lang w:val="sr-Cyrl-RS" w:eastAsia="en-US"/>
        </w:rPr>
        <w:drawing>
          <wp:anchor distT="0" distB="0" distL="114300" distR="114300" simplePos="0" relativeHeight="251716608" behindDoc="0" locked="0" layoutInCell="1" allowOverlap="1" wp14:anchorId="14B2C3BA" wp14:editId="290B66AD">
            <wp:simplePos x="0" y="0"/>
            <wp:positionH relativeFrom="column">
              <wp:posOffset>0</wp:posOffset>
            </wp:positionH>
            <wp:positionV relativeFrom="paragraph">
              <wp:posOffset>-285750</wp:posOffset>
            </wp:positionV>
            <wp:extent cx="1956054" cy="5596128"/>
            <wp:effectExtent l="0" t="0" r="635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6054" cy="5596128"/>
                    </a:xfrm>
                    <a:prstGeom prst="rect">
                      <a:avLst/>
                    </a:prstGeom>
                    <a:noFill/>
                    <a:ln>
                      <a:noFill/>
                    </a:ln>
                  </pic:spPr>
                </pic:pic>
              </a:graphicData>
            </a:graphic>
          </wp:anchor>
        </w:drawing>
      </w:r>
    </w:p>
    <w:p w14:paraId="1667D0C8" w14:textId="77777777" w:rsidR="00D70EC7" w:rsidRPr="00B82924" w:rsidRDefault="00D70EC7" w:rsidP="00D70EC7">
      <w:pPr>
        <w:pStyle w:val="Caption"/>
        <w:rPr>
          <w:lang w:val="sr-Cyrl-RS"/>
        </w:rPr>
      </w:pPr>
      <w:r w:rsidRPr="00B82924">
        <w:rPr>
          <w:noProof/>
          <w:lang w:val="sr-Cyrl-RS" w:eastAsia="en-US"/>
        </w:rPr>
        <w:lastRenderedPageBreak/>
        <w:drawing>
          <wp:anchor distT="0" distB="0" distL="114300" distR="114300" simplePos="0" relativeHeight="251717632" behindDoc="0" locked="0" layoutInCell="1" allowOverlap="1" wp14:anchorId="356EC5DA" wp14:editId="75A90F37">
            <wp:simplePos x="0" y="0"/>
            <wp:positionH relativeFrom="margin">
              <wp:align>left</wp:align>
            </wp:positionH>
            <wp:positionV relativeFrom="paragraph">
              <wp:posOffset>203</wp:posOffset>
            </wp:positionV>
            <wp:extent cx="942975" cy="77393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43100" cy="7740507"/>
                    </a:xfrm>
                    <a:prstGeom prst="rect">
                      <a:avLst/>
                    </a:prstGeom>
                    <a:noFill/>
                    <a:ln>
                      <a:noFill/>
                    </a:ln>
                  </pic:spPr>
                </pic:pic>
              </a:graphicData>
            </a:graphic>
            <wp14:sizeRelV relativeFrom="margin">
              <wp14:pctHeight>0</wp14:pctHeight>
            </wp14:sizeRelV>
          </wp:anchor>
        </w:drawing>
      </w:r>
    </w:p>
    <w:p w14:paraId="27C15323" w14:textId="77777777" w:rsidR="00D70EC7" w:rsidRPr="00B82924" w:rsidRDefault="00D70EC7" w:rsidP="00D70EC7">
      <w:pPr>
        <w:pStyle w:val="Caption"/>
        <w:rPr>
          <w:lang w:val="sr-Cyrl-RS"/>
        </w:rPr>
      </w:pPr>
      <w:r w:rsidRPr="00B82924">
        <w:rPr>
          <w:lang w:val="sr-Cyrl-RS"/>
        </w:rPr>
        <w:t xml:space="preserve"> Слика 12 Дијаграм класа: приказ плантажа и имања као и опција везаних за њих</w:t>
      </w:r>
    </w:p>
    <w:p w14:paraId="3E9F2E52" w14:textId="77777777" w:rsidR="00D70EC7" w:rsidRPr="00B82924" w:rsidRDefault="00D70EC7" w:rsidP="00D70EC7">
      <w:pPr>
        <w:rPr>
          <w:i/>
          <w:iCs/>
          <w:color w:val="696464" w:themeColor="text2"/>
          <w:sz w:val="18"/>
          <w:szCs w:val="18"/>
          <w:lang w:val="sr-Cyrl-RS"/>
        </w:rPr>
      </w:pPr>
      <w:r w:rsidRPr="00B82924">
        <w:rPr>
          <w:noProof/>
          <w:lang w:val="sr-Cyrl-RS" w:eastAsia="en-US"/>
        </w:rPr>
        <w:lastRenderedPageBreak/>
        <w:drawing>
          <wp:anchor distT="0" distB="0" distL="114300" distR="114300" simplePos="0" relativeHeight="251685888" behindDoc="0" locked="0" layoutInCell="1" allowOverlap="1" wp14:anchorId="71B994B5" wp14:editId="778ADAF6">
            <wp:simplePos x="0" y="0"/>
            <wp:positionH relativeFrom="margin">
              <wp:align>left</wp:align>
            </wp:positionH>
            <wp:positionV relativeFrom="paragraph">
              <wp:posOffset>0</wp:posOffset>
            </wp:positionV>
            <wp:extent cx="1675130" cy="7743825"/>
            <wp:effectExtent l="0" t="0" r="127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5445"/>
                    <a:stretch/>
                  </pic:blipFill>
                  <pic:spPr bwMode="auto">
                    <a:xfrm>
                      <a:off x="0" y="0"/>
                      <a:ext cx="1675181" cy="774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2924">
        <w:rPr>
          <w:noProof/>
          <w:lang w:val="sr-Cyrl-RS" w:eastAsia="en-US"/>
        </w:rPr>
        <mc:AlternateContent>
          <mc:Choice Requires="wps">
            <w:drawing>
              <wp:anchor distT="0" distB="0" distL="114300" distR="114300" simplePos="0" relativeHeight="251686912" behindDoc="0" locked="0" layoutInCell="1" allowOverlap="1" wp14:anchorId="24FF0F46" wp14:editId="67F9A64D">
                <wp:simplePos x="0" y="0"/>
                <wp:positionH relativeFrom="margin">
                  <wp:posOffset>-635</wp:posOffset>
                </wp:positionH>
                <wp:positionV relativeFrom="paragraph">
                  <wp:posOffset>7800975</wp:posOffset>
                </wp:positionV>
                <wp:extent cx="3343275" cy="266700"/>
                <wp:effectExtent l="0" t="0" r="9525" b="0"/>
                <wp:wrapTopAndBottom/>
                <wp:docPr id="90" name="Text Box 90"/>
                <wp:cNvGraphicFramePr/>
                <a:graphic xmlns:a="http://schemas.openxmlformats.org/drawingml/2006/main">
                  <a:graphicData uri="http://schemas.microsoft.com/office/word/2010/wordprocessingShape">
                    <wps:wsp>
                      <wps:cNvSpPr txBox="1"/>
                      <wps:spPr>
                        <a:xfrm>
                          <a:off x="0" y="0"/>
                          <a:ext cx="3343275" cy="266700"/>
                        </a:xfrm>
                        <a:prstGeom prst="rect">
                          <a:avLst/>
                        </a:prstGeom>
                        <a:solidFill>
                          <a:prstClr val="white"/>
                        </a:solidFill>
                        <a:ln>
                          <a:noFill/>
                        </a:ln>
                        <a:effectLst/>
                      </wps:spPr>
                      <wps:txbx>
                        <w:txbxContent>
                          <w:p w14:paraId="427D1312" w14:textId="77777777" w:rsidR="006A36E9" w:rsidRPr="00F231DF" w:rsidRDefault="006A36E9" w:rsidP="00D70EC7">
                            <w:pPr>
                              <w:pStyle w:val="Caption"/>
                              <w:rPr>
                                <w:noProof/>
                              </w:rPr>
                            </w:pPr>
                            <w:r>
                              <w:t xml:space="preserve">Слика </w:t>
                            </w:r>
                            <w:r>
                              <w:rPr>
                                <w:lang w:val="sr-Cyrl-RS"/>
                              </w:rPr>
                              <w:t>13 Дијаграм клас: приказ корисничког менија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F0F46" id="Text Box 90" o:spid="_x0000_s1038" type="#_x0000_t202" style="position:absolute;left:0;text-align:left;margin-left:-.05pt;margin-top:614.25pt;width:263.25pt;height:21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" stroked="f">
                <v:textbox style="mso-fit-shape-to-text:t" inset="0,0,0,0">
                  <w:txbxContent>
                    <w:p w14:paraId="427D1312" w14:textId="77777777" w:rsidR="006A36E9" w:rsidRPr="00F231DF" w:rsidRDefault="006A36E9" w:rsidP="00D70EC7">
                      <w:pPr>
                        <w:pStyle w:val="Caption"/>
                        <w:rPr>
                          <w:noProof/>
                        </w:rPr>
                      </w:pPr>
                      <w:r>
                        <w:t xml:space="preserve">Слика </w:t>
                      </w:r>
                      <w:r>
                        <w:rPr>
                          <w:lang w:val="sr-Cyrl-RS"/>
                        </w:rPr>
                        <w:t>13 Дијаграм клас: приказ корисничког менија</w:t>
                      </w:r>
                    </w:p>
                  </w:txbxContent>
                </v:textbox>
                <w10:wrap type="topAndBottom" anchorx="margin"/>
              </v:shape>
            </w:pict>
          </mc:Fallback>
        </mc:AlternateContent>
      </w:r>
      <w:r w:rsidRPr="00B82924">
        <w:rPr>
          <w:lang w:val="sr-Cyrl-RS"/>
        </w:rPr>
        <w:br w:type="page"/>
      </w:r>
    </w:p>
    <w:p w14:paraId="7BC0DA00" w14:textId="77777777" w:rsidR="00D70EC7" w:rsidRPr="00B82924" w:rsidRDefault="00D70EC7" w:rsidP="00D70EC7">
      <w:pPr>
        <w:pStyle w:val="Caption"/>
        <w:keepNext/>
        <w:ind w:firstLine="0"/>
        <w:rPr>
          <w:lang w:val="sr-Cyrl-RS"/>
        </w:rPr>
      </w:pPr>
      <w:r w:rsidRPr="00B82924">
        <w:rPr>
          <w:noProof/>
          <w:lang w:val="sr-Cyrl-RS" w:eastAsia="en-US"/>
        </w:rPr>
        <w:lastRenderedPageBreak/>
        <w:drawing>
          <wp:anchor distT="0" distB="0" distL="114300" distR="114300" simplePos="0" relativeHeight="251722752" behindDoc="0" locked="0" layoutInCell="1" allowOverlap="1" wp14:anchorId="6F6DC8D0" wp14:editId="61BDC288">
            <wp:simplePos x="0" y="0"/>
            <wp:positionH relativeFrom="margin">
              <wp:align>left</wp:align>
            </wp:positionH>
            <wp:positionV relativeFrom="paragraph">
              <wp:posOffset>118334</wp:posOffset>
            </wp:positionV>
            <wp:extent cx="2524125" cy="588645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4125" cy="5886450"/>
                    </a:xfrm>
                    <a:prstGeom prst="rect">
                      <a:avLst/>
                    </a:prstGeom>
                    <a:noFill/>
                    <a:ln>
                      <a:noFill/>
                    </a:ln>
                  </pic:spPr>
                </pic:pic>
              </a:graphicData>
            </a:graphic>
          </wp:anchor>
        </w:drawing>
      </w:r>
      <w:r w:rsidRPr="00B82924">
        <w:rPr>
          <w:lang w:val="sr-Cyrl-RS"/>
        </w:rPr>
        <w:t>Слика 14 Дијаграм класа: приказ статистичких података о кориснику</w:t>
      </w:r>
    </w:p>
    <w:p w14:paraId="30782684" w14:textId="77777777" w:rsidR="00D70EC7" w:rsidRPr="00B82924" w:rsidRDefault="00D70EC7" w:rsidP="00D70EC7">
      <w:pPr>
        <w:rPr>
          <w:i/>
          <w:iCs/>
          <w:color w:val="696464" w:themeColor="text2"/>
          <w:sz w:val="18"/>
          <w:szCs w:val="18"/>
          <w:lang w:val="sr-Cyrl-RS"/>
        </w:rPr>
      </w:pPr>
      <w:r w:rsidRPr="00B82924">
        <w:rPr>
          <w:lang w:val="sr-Cyrl-RS"/>
        </w:rPr>
        <w:br w:type="page"/>
      </w:r>
    </w:p>
    <w:p w14:paraId="0C6A5AD1" w14:textId="77777777" w:rsidR="00D70EC7" w:rsidRPr="00B82924" w:rsidRDefault="00D70EC7" w:rsidP="00D70EC7">
      <w:pPr>
        <w:pStyle w:val="Caption"/>
        <w:keepNext/>
        <w:rPr>
          <w:lang w:val="sr-Cyrl-RS"/>
        </w:rPr>
      </w:pPr>
      <w:commentRangeStart w:id="49"/>
      <w:r w:rsidRPr="00B82924">
        <w:rPr>
          <w:noProof/>
          <w:lang w:val="sr-Cyrl-RS" w:eastAsia="en-US"/>
        </w:rPr>
        <w:lastRenderedPageBreak/>
        <w:drawing>
          <wp:anchor distT="0" distB="0" distL="114300" distR="114300" simplePos="0" relativeHeight="251691008" behindDoc="0" locked="0" layoutInCell="1" allowOverlap="1" wp14:anchorId="47DCB5B2" wp14:editId="793342C8">
            <wp:simplePos x="0" y="0"/>
            <wp:positionH relativeFrom="margin">
              <wp:align>center</wp:align>
            </wp:positionH>
            <wp:positionV relativeFrom="paragraph">
              <wp:posOffset>0</wp:posOffset>
            </wp:positionV>
            <wp:extent cx="1676400" cy="727075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7863" cy="7277655"/>
                    </a:xfrm>
                    <a:prstGeom prst="rect">
                      <a:avLst/>
                    </a:prstGeom>
                    <a:noFill/>
                    <a:ln>
                      <a:noFill/>
                    </a:ln>
                  </pic:spPr>
                </pic:pic>
              </a:graphicData>
            </a:graphic>
            <wp14:sizeRelV relativeFrom="margin">
              <wp14:pctHeight>0</wp14:pctHeight>
            </wp14:sizeRelV>
          </wp:anchor>
        </w:drawing>
      </w:r>
      <w:commentRangeEnd w:id="49"/>
      <w:r w:rsidR="00AE7347">
        <w:rPr>
          <w:rStyle w:val="CommentReference"/>
          <w:i w:val="0"/>
          <w:iCs w:val="0"/>
          <w:color w:val="auto"/>
        </w:rPr>
        <w:commentReference w:id="49"/>
      </w:r>
      <w:r w:rsidRPr="00B82924">
        <w:rPr>
          <w:noProof/>
          <w:lang w:val="sr-Cyrl-RS" w:eastAsia="en-US"/>
        </w:rPr>
        <w:drawing>
          <wp:anchor distT="0" distB="0" distL="114300" distR="114300" simplePos="0" relativeHeight="251701248" behindDoc="0" locked="0" layoutInCell="1" allowOverlap="1" wp14:anchorId="3E95D9AF" wp14:editId="15CCDF20">
            <wp:simplePos x="0" y="0"/>
            <wp:positionH relativeFrom="column">
              <wp:posOffset>3962400</wp:posOffset>
            </wp:positionH>
            <wp:positionV relativeFrom="paragraph">
              <wp:posOffset>76200</wp:posOffset>
            </wp:positionV>
            <wp:extent cx="2705100" cy="53149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5100" cy="531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924">
        <w:rPr>
          <w:noProof/>
          <w:lang w:val="sr-Cyrl-RS" w:eastAsia="en-US"/>
        </w:rPr>
        <w:drawing>
          <wp:anchor distT="0" distB="0" distL="114300" distR="114300" simplePos="0" relativeHeight="251687936" behindDoc="0" locked="0" layoutInCell="1" allowOverlap="1" wp14:anchorId="6F988C37" wp14:editId="4A47FFA8">
            <wp:simplePos x="0" y="0"/>
            <wp:positionH relativeFrom="margin">
              <wp:align>left</wp:align>
            </wp:positionH>
            <wp:positionV relativeFrom="paragraph">
              <wp:posOffset>0</wp:posOffset>
            </wp:positionV>
            <wp:extent cx="1543050" cy="723900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0" cy="7239000"/>
                    </a:xfrm>
                    <a:prstGeom prst="rect">
                      <a:avLst/>
                    </a:prstGeom>
                    <a:noFill/>
                    <a:ln>
                      <a:noFill/>
                    </a:ln>
                  </pic:spPr>
                </pic:pic>
              </a:graphicData>
            </a:graphic>
            <wp14:sizeRelV relativeFrom="margin">
              <wp14:pctHeight>0</wp14:pctHeight>
            </wp14:sizeRelV>
          </wp:anchor>
        </w:drawing>
      </w:r>
    </w:p>
    <w:p w14:paraId="672AB4A1" w14:textId="77777777" w:rsidR="00D70EC7" w:rsidRPr="00B82924" w:rsidRDefault="00D70EC7" w:rsidP="00D70EC7">
      <w:pPr>
        <w:pStyle w:val="Caption"/>
        <w:jc w:val="center"/>
        <w:rPr>
          <w:lang w:val="sr-Cyrl-RS"/>
        </w:rPr>
      </w:pPr>
      <w:r w:rsidRPr="00B82924">
        <w:rPr>
          <w:lang w:val="sr-Cyrl-RS"/>
        </w:rPr>
        <w:t>Слика 15 Дијаграм класа: Додавање и ажурирање плантаже и имања</w:t>
      </w:r>
    </w:p>
    <w:p w14:paraId="6C6060DF" w14:textId="77777777" w:rsidR="00D70EC7" w:rsidRPr="00B82924" w:rsidRDefault="00D70EC7" w:rsidP="00D70EC7">
      <w:pPr>
        <w:rPr>
          <w:color w:val="696464" w:themeColor="text2"/>
          <w:sz w:val="18"/>
          <w:szCs w:val="18"/>
          <w:lang w:val="sr-Cyrl-RS"/>
        </w:rPr>
      </w:pPr>
      <w:r w:rsidRPr="00B82924">
        <w:rPr>
          <w:lang w:val="sr-Cyrl-RS"/>
        </w:rPr>
        <w:br w:type="page"/>
      </w:r>
    </w:p>
    <w:p w14:paraId="487149CA" w14:textId="77777777" w:rsidR="00D70EC7" w:rsidRPr="00B82924" w:rsidRDefault="00D70EC7" w:rsidP="00D70EC7">
      <w:pPr>
        <w:pStyle w:val="Caption"/>
        <w:keepNext/>
        <w:rPr>
          <w:lang w:val="sr-Cyrl-RS"/>
        </w:rPr>
      </w:pPr>
      <w:r w:rsidRPr="00B82924">
        <w:rPr>
          <w:noProof/>
          <w:lang w:val="sr-Cyrl-RS" w:eastAsia="en-US"/>
        </w:rPr>
        <w:lastRenderedPageBreak/>
        <w:drawing>
          <wp:anchor distT="0" distB="0" distL="114300" distR="114300" simplePos="0" relativeHeight="251688960" behindDoc="0" locked="0" layoutInCell="1" allowOverlap="1" wp14:anchorId="4727BC9A" wp14:editId="5A7B415A">
            <wp:simplePos x="0" y="0"/>
            <wp:positionH relativeFrom="margin">
              <wp:align>left</wp:align>
            </wp:positionH>
            <wp:positionV relativeFrom="paragraph">
              <wp:posOffset>0</wp:posOffset>
            </wp:positionV>
            <wp:extent cx="1371600" cy="76104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1600" cy="7610475"/>
                    </a:xfrm>
                    <a:prstGeom prst="rect">
                      <a:avLst/>
                    </a:prstGeom>
                    <a:noFill/>
                    <a:ln>
                      <a:noFill/>
                    </a:ln>
                  </pic:spPr>
                </pic:pic>
              </a:graphicData>
            </a:graphic>
            <wp14:sizeRelV relativeFrom="margin">
              <wp14:pctHeight>0</wp14:pctHeight>
            </wp14:sizeRelV>
          </wp:anchor>
        </w:drawing>
      </w:r>
    </w:p>
    <w:p w14:paraId="3D28B11C" w14:textId="77777777" w:rsidR="00D70EC7" w:rsidRPr="00B82924" w:rsidRDefault="00D70EC7" w:rsidP="00D70EC7">
      <w:pPr>
        <w:pStyle w:val="Caption"/>
        <w:ind w:firstLine="0"/>
        <w:rPr>
          <w:lang w:val="sr-Cyrl-RS"/>
        </w:rPr>
      </w:pPr>
      <w:r w:rsidRPr="00B82924">
        <w:rPr>
          <w:lang w:val="sr-Cyrl-RS"/>
        </w:rPr>
        <w:t>Слика 16  Дијаграм класа: управљање сарадницима</w:t>
      </w:r>
    </w:p>
    <w:p w14:paraId="5D1F5A22" w14:textId="77777777" w:rsidR="00D70EC7" w:rsidRPr="00B82924" w:rsidRDefault="00D70EC7" w:rsidP="00D70EC7">
      <w:pPr>
        <w:pStyle w:val="Caption"/>
        <w:ind w:firstLine="0"/>
        <w:rPr>
          <w:i w:val="0"/>
          <w:iCs w:val="0"/>
          <w:lang w:val="sr-Cyrl-RS"/>
        </w:rPr>
      </w:pPr>
      <w:r w:rsidRPr="00B82924">
        <w:rPr>
          <w:noProof/>
          <w:lang w:val="sr-Cyrl-RS" w:eastAsia="en-US"/>
        </w:rPr>
        <w:lastRenderedPageBreak/>
        <w:drawing>
          <wp:anchor distT="0" distB="0" distL="114300" distR="114300" simplePos="0" relativeHeight="251692032" behindDoc="0" locked="0" layoutInCell="1" allowOverlap="1" wp14:anchorId="4586F8A1" wp14:editId="65FD17A5">
            <wp:simplePos x="0" y="0"/>
            <wp:positionH relativeFrom="margin">
              <wp:align>left</wp:align>
            </wp:positionH>
            <wp:positionV relativeFrom="paragraph">
              <wp:posOffset>0</wp:posOffset>
            </wp:positionV>
            <wp:extent cx="2000250" cy="78676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0" cy="7867650"/>
                    </a:xfrm>
                    <a:prstGeom prst="rect">
                      <a:avLst/>
                    </a:prstGeom>
                    <a:noFill/>
                    <a:ln>
                      <a:noFill/>
                    </a:ln>
                  </pic:spPr>
                </pic:pic>
              </a:graphicData>
            </a:graphic>
            <wp14:sizeRelV relativeFrom="margin">
              <wp14:pctHeight>0</wp14:pctHeight>
            </wp14:sizeRelV>
          </wp:anchor>
        </w:drawing>
      </w:r>
      <w:r w:rsidRPr="00B82924">
        <w:rPr>
          <w:lang w:val="sr-Cyrl-RS"/>
        </w:rPr>
        <w:t>Слика 17 Дијаграм класа: додавање произвођача и биљних култура и подкултура</w:t>
      </w:r>
    </w:p>
    <w:p w14:paraId="16D1B7D3" w14:textId="77777777" w:rsidR="00D70EC7" w:rsidRPr="00B82924" w:rsidRDefault="00D70EC7" w:rsidP="00D70EC7">
      <w:pPr>
        <w:keepNext/>
        <w:rPr>
          <w:lang w:val="sr-Cyrl-RS"/>
        </w:rPr>
      </w:pPr>
      <w:r w:rsidRPr="00B82924">
        <w:rPr>
          <w:noProof/>
          <w:lang w:val="sr-Cyrl-RS" w:eastAsia="en-US"/>
        </w:rPr>
        <w:lastRenderedPageBreak/>
        <mc:AlternateContent>
          <mc:Choice Requires="wps">
            <w:drawing>
              <wp:anchor distT="0" distB="0" distL="114300" distR="114300" simplePos="0" relativeHeight="251700224" behindDoc="0" locked="0" layoutInCell="1" allowOverlap="1" wp14:anchorId="39810902" wp14:editId="26435311">
                <wp:simplePos x="0" y="0"/>
                <wp:positionH relativeFrom="margin">
                  <wp:align>center</wp:align>
                </wp:positionH>
                <wp:positionV relativeFrom="paragraph">
                  <wp:posOffset>7562215</wp:posOffset>
                </wp:positionV>
                <wp:extent cx="436753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367530" cy="635"/>
                        </a:xfrm>
                        <a:prstGeom prst="rect">
                          <a:avLst/>
                        </a:prstGeom>
                        <a:solidFill>
                          <a:prstClr val="white"/>
                        </a:solidFill>
                        <a:ln>
                          <a:noFill/>
                        </a:ln>
                        <a:effectLst/>
                      </wps:spPr>
                      <wps:txbx>
                        <w:txbxContent>
                          <w:p w14:paraId="7767FA89" w14:textId="77777777" w:rsidR="006A36E9" w:rsidRPr="009E5D05" w:rsidRDefault="006A36E9" w:rsidP="00D70EC7">
                            <w:pPr>
                              <w:pStyle w:val="Caption"/>
                              <w:rPr>
                                <w:noProof/>
                              </w:rPr>
                            </w:pPr>
                            <w:r>
                              <w:t xml:space="preserve">Слика </w:t>
                            </w:r>
                            <w:r>
                              <w:rPr>
                                <w:lang w:val="sr-Cyrl-RS"/>
                              </w:rPr>
                              <w:t>18 Дијаграм класа: рад са корисничким порукама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10902" id="Text Box 25" o:spid="_x0000_s1039" type="#_x0000_t202" style="position:absolute;left:0;text-align:left;margin-left:0;margin-top:595.45pt;width:343.9pt;height:.05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" stroked="f">
                <v:textbox style="mso-fit-shape-to-text:t" inset="0,0,0,0">
                  <w:txbxContent>
                    <w:p w14:paraId="7767FA89" w14:textId="77777777" w:rsidR="006A36E9" w:rsidRPr="009E5D05" w:rsidRDefault="006A36E9" w:rsidP="00D70EC7">
                      <w:pPr>
                        <w:pStyle w:val="Caption"/>
                        <w:rPr>
                          <w:noProof/>
                        </w:rPr>
                      </w:pPr>
                      <w:r>
                        <w:t xml:space="preserve">Слика </w:t>
                      </w:r>
                      <w:r>
                        <w:rPr>
                          <w:lang w:val="sr-Cyrl-RS"/>
                        </w:rPr>
                        <w:t>18 Дијаграм класа: рад са корисничким порукама</w:t>
                      </w:r>
                    </w:p>
                  </w:txbxContent>
                </v:textbox>
                <w10:wrap type="topAndBottom" anchorx="margin"/>
              </v:shape>
            </w:pict>
          </mc:Fallback>
        </mc:AlternateContent>
      </w:r>
      <w:r w:rsidRPr="00B82924">
        <w:rPr>
          <w:noProof/>
          <w:lang w:val="sr-Cyrl-RS" w:eastAsia="en-US"/>
        </w:rPr>
        <mc:AlternateContent>
          <mc:Choice Requires="wps">
            <w:drawing>
              <wp:anchor distT="0" distB="0" distL="114300" distR="114300" simplePos="0" relativeHeight="251699200" behindDoc="0" locked="0" layoutInCell="1" allowOverlap="1" wp14:anchorId="7FD675A2" wp14:editId="616BCC79">
                <wp:simplePos x="0" y="0"/>
                <wp:positionH relativeFrom="column">
                  <wp:posOffset>1397202</wp:posOffset>
                </wp:positionH>
                <wp:positionV relativeFrom="paragraph">
                  <wp:posOffset>4023361</wp:posOffset>
                </wp:positionV>
                <wp:extent cx="767385" cy="526694"/>
                <wp:effectExtent l="38100" t="0" r="33020" b="64135"/>
                <wp:wrapNone/>
                <wp:docPr id="24" name="Straight Arrow Connector 24"/>
                <wp:cNvGraphicFramePr/>
                <a:graphic xmlns:a="http://schemas.openxmlformats.org/drawingml/2006/main">
                  <a:graphicData uri="http://schemas.microsoft.com/office/word/2010/wordprocessingShape">
                    <wps:wsp>
                      <wps:cNvCnPr/>
                      <wps:spPr>
                        <a:xfrm flipH="1">
                          <a:off x="0" y="0"/>
                          <a:ext cx="767385" cy="526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6754F" id="Straight Arrow Connector 24" o:spid="_x0000_s1026" type="#_x0000_t32" style="position:absolute;margin-left:110pt;margin-top:316.8pt;width:60.4pt;height:41.4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" strokecolor="#d34817 [3204]">
                <v:stroke endarrow="block"/>
              </v:shape>
            </w:pict>
          </mc:Fallback>
        </mc:AlternateContent>
      </w:r>
      <w:r w:rsidRPr="00B82924">
        <w:rPr>
          <w:noProof/>
          <w:lang w:val="sr-Cyrl-RS" w:eastAsia="en-US"/>
        </w:rPr>
        <mc:AlternateContent>
          <mc:Choice Requires="wps">
            <w:drawing>
              <wp:anchor distT="0" distB="0" distL="114300" distR="114300" simplePos="0" relativeHeight="251698176" behindDoc="0" locked="0" layoutInCell="1" allowOverlap="1" wp14:anchorId="7F902B46" wp14:editId="58D91D28">
                <wp:simplePos x="0" y="0"/>
                <wp:positionH relativeFrom="column">
                  <wp:posOffset>3642970</wp:posOffset>
                </wp:positionH>
                <wp:positionV relativeFrom="paragraph">
                  <wp:posOffset>1675180</wp:posOffset>
                </wp:positionV>
                <wp:extent cx="797356" cy="1009269"/>
                <wp:effectExtent l="0" t="38100" r="60325" b="19685"/>
                <wp:wrapNone/>
                <wp:docPr id="23" name="Straight Arrow Connector 23"/>
                <wp:cNvGraphicFramePr/>
                <a:graphic xmlns:a="http://schemas.openxmlformats.org/drawingml/2006/main">
                  <a:graphicData uri="http://schemas.microsoft.com/office/word/2010/wordprocessingShape">
                    <wps:wsp>
                      <wps:cNvCnPr/>
                      <wps:spPr>
                        <a:xfrm flipV="1">
                          <a:off x="0" y="0"/>
                          <a:ext cx="797356" cy="1009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F34AD" id="Straight Arrow Connector 23" o:spid="_x0000_s1026" type="#_x0000_t32" style="position:absolute;margin-left:286.85pt;margin-top:131.9pt;width:62.8pt;height:79.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" strokecolor="#d34817 [3204]">
                <v:stroke endarrow="block"/>
              </v:shape>
            </w:pict>
          </mc:Fallback>
        </mc:AlternateContent>
      </w:r>
      <w:r w:rsidRPr="00B82924">
        <w:rPr>
          <w:noProof/>
          <w:lang w:val="sr-Cyrl-RS" w:eastAsia="en-US"/>
        </w:rPr>
        <mc:AlternateContent>
          <mc:Choice Requires="wps">
            <w:drawing>
              <wp:anchor distT="0" distB="0" distL="114300" distR="114300" simplePos="0" relativeHeight="251697152" behindDoc="0" locked="0" layoutInCell="1" allowOverlap="1" wp14:anchorId="1C4063C5" wp14:editId="6D40470B">
                <wp:simplePos x="0" y="0"/>
                <wp:positionH relativeFrom="column">
                  <wp:posOffset>1185061</wp:posOffset>
                </wp:positionH>
                <wp:positionV relativeFrom="paragraph">
                  <wp:posOffset>1616658</wp:posOffset>
                </wp:positionV>
                <wp:extent cx="979729" cy="1082599"/>
                <wp:effectExtent l="38100" t="38100" r="30480" b="22860"/>
                <wp:wrapNone/>
                <wp:docPr id="22" name="Straight Arrow Connector 22"/>
                <wp:cNvGraphicFramePr/>
                <a:graphic xmlns:a="http://schemas.openxmlformats.org/drawingml/2006/main">
                  <a:graphicData uri="http://schemas.microsoft.com/office/word/2010/wordprocessingShape">
                    <wps:wsp>
                      <wps:cNvCnPr/>
                      <wps:spPr>
                        <a:xfrm flipH="1" flipV="1">
                          <a:off x="0" y="0"/>
                          <a:ext cx="979729" cy="10825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5EFB8" id="Straight Arrow Connector 22" o:spid="_x0000_s1026" type="#_x0000_t32" style="position:absolute;margin-left:93.3pt;margin-top:127.3pt;width:77.15pt;height:85.2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" strokecolor="#d34817 [3204]">
                <v:stroke endarrow="block"/>
              </v:shape>
            </w:pict>
          </mc:Fallback>
        </mc:AlternateContent>
      </w:r>
      <w:r w:rsidRPr="00B82924">
        <w:rPr>
          <w:noProof/>
          <w:lang w:val="sr-Cyrl-RS" w:eastAsia="en-US"/>
        </w:rPr>
        <w:drawing>
          <wp:anchor distT="0" distB="0" distL="114300" distR="114300" simplePos="0" relativeHeight="251696128" behindDoc="0" locked="0" layoutInCell="1" allowOverlap="1" wp14:anchorId="55F25FF7" wp14:editId="4E586105">
            <wp:simplePos x="0" y="0"/>
            <wp:positionH relativeFrom="margin">
              <wp:posOffset>-390525</wp:posOffset>
            </wp:positionH>
            <wp:positionV relativeFrom="paragraph">
              <wp:posOffset>3452495</wp:posOffset>
            </wp:positionV>
            <wp:extent cx="1905000" cy="4051935"/>
            <wp:effectExtent l="0" t="0" r="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4051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924">
        <w:rPr>
          <w:noProof/>
          <w:lang w:val="sr-Cyrl-RS" w:eastAsia="en-US"/>
        </w:rPr>
        <w:drawing>
          <wp:anchor distT="0" distB="0" distL="114300" distR="114300" simplePos="0" relativeHeight="251693056" behindDoc="0" locked="0" layoutInCell="1" allowOverlap="1" wp14:anchorId="2F8ED1F0" wp14:editId="1518A4DB">
            <wp:simplePos x="0" y="0"/>
            <wp:positionH relativeFrom="column">
              <wp:posOffset>2009775</wp:posOffset>
            </wp:positionH>
            <wp:positionV relativeFrom="paragraph">
              <wp:posOffset>2388870</wp:posOffset>
            </wp:positionV>
            <wp:extent cx="1724025" cy="34480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240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924">
        <w:rPr>
          <w:noProof/>
          <w:lang w:val="sr-Cyrl-RS" w:eastAsia="en-US"/>
        </w:rPr>
        <w:drawing>
          <wp:anchor distT="0" distB="0" distL="114300" distR="114300" simplePos="0" relativeHeight="251695104" behindDoc="0" locked="0" layoutInCell="1" allowOverlap="1" wp14:anchorId="6D790FAA" wp14:editId="585AF01B">
            <wp:simplePos x="0" y="0"/>
            <wp:positionH relativeFrom="column">
              <wp:posOffset>-381000</wp:posOffset>
            </wp:positionH>
            <wp:positionV relativeFrom="paragraph">
              <wp:posOffset>0</wp:posOffset>
            </wp:positionV>
            <wp:extent cx="1685925" cy="31616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5925" cy="3161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924">
        <w:rPr>
          <w:noProof/>
          <w:lang w:val="sr-Cyrl-RS" w:eastAsia="en-US"/>
        </w:rPr>
        <w:drawing>
          <wp:anchor distT="0" distB="0" distL="114300" distR="114300" simplePos="0" relativeHeight="251694080" behindDoc="0" locked="0" layoutInCell="1" allowOverlap="1" wp14:anchorId="33BA25AF" wp14:editId="0744774E">
            <wp:simplePos x="0" y="0"/>
            <wp:positionH relativeFrom="column">
              <wp:posOffset>4286250</wp:posOffset>
            </wp:positionH>
            <wp:positionV relativeFrom="paragraph">
              <wp:posOffset>0</wp:posOffset>
            </wp:positionV>
            <wp:extent cx="1633220" cy="34385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3322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924">
        <w:rPr>
          <w:lang w:val="sr-Cyrl-RS"/>
        </w:rPr>
        <w:br w:type="page"/>
      </w:r>
    </w:p>
    <w:p w14:paraId="0685DB98" w14:textId="77777777" w:rsidR="00D70EC7" w:rsidRPr="00B82924" w:rsidRDefault="00D70EC7" w:rsidP="00D70EC7">
      <w:pPr>
        <w:pStyle w:val="Caption"/>
        <w:keepNext/>
        <w:ind w:firstLine="0"/>
        <w:rPr>
          <w:lang w:val="sr-Cyrl-RS"/>
        </w:rPr>
      </w:pPr>
      <w:r w:rsidRPr="00B82924">
        <w:rPr>
          <w:noProof/>
          <w:lang w:val="sr-Cyrl-RS" w:eastAsia="en-US"/>
        </w:rPr>
        <w:lastRenderedPageBreak/>
        <w:drawing>
          <wp:anchor distT="0" distB="0" distL="114300" distR="114300" simplePos="0" relativeHeight="251723776" behindDoc="0" locked="0" layoutInCell="1" allowOverlap="1" wp14:anchorId="68A19ECF" wp14:editId="1B56633D">
            <wp:simplePos x="0" y="0"/>
            <wp:positionH relativeFrom="margin">
              <wp:align>left</wp:align>
            </wp:positionH>
            <wp:positionV relativeFrom="paragraph">
              <wp:posOffset>86061</wp:posOffset>
            </wp:positionV>
            <wp:extent cx="2286000" cy="76009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7600950"/>
                    </a:xfrm>
                    <a:prstGeom prst="rect">
                      <a:avLst/>
                    </a:prstGeom>
                    <a:noFill/>
                    <a:ln>
                      <a:noFill/>
                    </a:ln>
                  </pic:spPr>
                </pic:pic>
              </a:graphicData>
            </a:graphic>
          </wp:anchor>
        </w:drawing>
      </w:r>
      <w:r w:rsidRPr="00B82924">
        <w:rPr>
          <w:lang w:val="sr-Cyrl-RS"/>
        </w:rPr>
        <w:t>Слика 19 Дијаграм класа: рад са приходима и расходима</w:t>
      </w:r>
    </w:p>
    <w:p w14:paraId="584603B3" w14:textId="77777777" w:rsidR="00D70EC7" w:rsidRPr="00B82924" w:rsidRDefault="00D70EC7" w:rsidP="00D70EC7">
      <w:pPr>
        <w:pStyle w:val="Caption"/>
        <w:keepNext/>
        <w:rPr>
          <w:lang w:val="sr-Cyrl-RS"/>
        </w:rPr>
      </w:pPr>
      <w:r w:rsidRPr="00B82924">
        <w:rPr>
          <w:noProof/>
          <w:lang w:val="sr-Cyrl-RS" w:eastAsia="en-US"/>
        </w:rPr>
        <w:lastRenderedPageBreak/>
        <mc:AlternateContent>
          <mc:Choice Requires="wps">
            <w:drawing>
              <wp:anchor distT="0" distB="0" distL="114300" distR="114300" simplePos="0" relativeHeight="251705344" behindDoc="0" locked="0" layoutInCell="1" allowOverlap="1" wp14:anchorId="5C29CE2F" wp14:editId="4AD7D5AA">
                <wp:simplePos x="0" y="0"/>
                <wp:positionH relativeFrom="column">
                  <wp:posOffset>1559560</wp:posOffset>
                </wp:positionH>
                <wp:positionV relativeFrom="paragraph">
                  <wp:posOffset>4291965</wp:posOffset>
                </wp:positionV>
                <wp:extent cx="3173095" cy="635"/>
                <wp:effectExtent l="0" t="0" r="8255" b="0"/>
                <wp:wrapTopAndBottom/>
                <wp:docPr id="32" name="Text Box 32"/>
                <wp:cNvGraphicFramePr/>
                <a:graphic xmlns:a="http://schemas.openxmlformats.org/drawingml/2006/main">
                  <a:graphicData uri="http://schemas.microsoft.com/office/word/2010/wordprocessingShape">
                    <wps:wsp>
                      <wps:cNvSpPr txBox="1"/>
                      <wps:spPr>
                        <a:xfrm>
                          <a:off x="0" y="0"/>
                          <a:ext cx="3173095" cy="635"/>
                        </a:xfrm>
                        <a:prstGeom prst="rect">
                          <a:avLst/>
                        </a:prstGeom>
                        <a:solidFill>
                          <a:prstClr val="white"/>
                        </a:solidFill>
                        <a:ln>
                          <a:noFill/>
                        </a:ln>
                        <a:effectLst/>
                      </wps:spPr>
                      <wps:txbx>
                        <w:txbxContent>
                          <w:p w14:paraId="79D92033" w14:textId="77777777" w:rsidR="006A36E9" w:rsidRPr="00A27B25" w:rsidRDefault="006A36E9" w:rsidP="00D70EC7">
                            <w:pPr>
                              <w:pStyle w:val="Caption"/>
                              <w:rPr>
                                <w:noProof/>
                              </w:rPr>
                            </w:pPr>
                            <w:r>
                              <w:t xml:space="preserve">Слика </w:t>
                            </w:r>
                            <w:r>
                              <w:rPr>
                                <w:lang w:val="sr-Cyrl-RS"/>
                              </w:rPr>
                              <w:t>20</w:t>
                            </w:r>
                            <w:r>
                              <w:t xml:space="preserve"> </w:t>
                            </w:r>
                            <w:r>
                              <w:rPr>
                                <w:lang w:val="sr-Cyrl-RS"/>
                              </w:rPr>
                              <w:t>Дијаграм класа: рад са обавештењима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29CE2F" id="Text Box 32" o:spid="_x0000_s1040" type="#_x0000_t202" style="position:absolute;left:0;text-align:left;margin-left:122.8pt;margin-top:337.95pt;width:249.8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" stroked="f">
                <v:textbox style="mso-fit-shape-to-text:t" inset="0,0,0,0">
                  <w:txbxContent>
                    <w:p w14:paraId="79D92033" w14:textId="77777777" w:rsidR="006A36E9" w:rsidRPr="00A27B25" w:rsidRDefault="006A36E9" w:rsidP="00D70EC7">
                      <w:pPr>
                        <w:pStyle w:val="Caption"/>
                        <w:rPr>
                          <w:noProof/>
                        </w:rPr>
                      </w:pPr>
                      <w:r>
                        <w:t xml:space="preserve">Слика </w:t>
                      </w:r>
                      <w:r>
                        <w:rPr>
                          <w:lang w:val="sr-Cyrl-RS"/>
                        </w:rPr>
                        <w:t>20</w:t>
                      </w:r>
                      <w:r>
                        <w:t xml:space="preserve"> </w:t>
                      </w:r>
                      <w:r>
                        <w:rPr>
                          <w:lang w:val="sr-Cyrl-RS"/>
                        </w:rPr>
                        <w:t>Дијаграм класа: рад са обавештењима</w:t>
                      </w:r>
                    </w:p>
                  </w:txbxContent>
                </v:textbox>
                <w10:wrap type="topAndBottom"/>
              </v:shape>
            </w:pict>
          </mc:Fallback>
        </mc:AlternateContent>
      </w:r>
      <w:r w:rsidRPr="00B82924">
        <w:rPr>
          <w:noProof/>
          <w:lang w:val="sr-Cyrl-RS" w:eastAsia="en-US"/>
        </w:rPr>
        <mc:AlternateContent>
          <mc:Choice Requires="wps">
            <w:drawing>
              <wp:anchor distT="0" distB="0" distL="114300" distR="114300" simplePos="0" relativeHeight="251704320" behindDoc="0" locked="0" layoutInCell="1" allowOverlap="1" wp14:anchorId="552CA682" wp14:editId="2CFCBB92">
                <wp:simplePos x="0" y="0"/>
                <wp:positionH relativeFrom="column">
                  <wp:posOffset>2318917</wp:posOffset>
                </wp:positionH>
                <wp:positionV relativeFrom="paragraph">
                  <wp:posOffset>2194559</wp:posOffset>
                </wp:positionV>
                <wp:extent cx="1199287" cy="45719"/>
                <wp:effectExtent l="0" t="76200" r="1270" b="50165"/>
                <wp:wrapNone/>
                <wp:docPr id="31" name="Straight Arrow Connector 31"/>
                <wp:cNvGraphicFramePr/>
                <a:graphic xmlns:a="http://schemas.openxmlformats.org/drawingml/2006/main">
                  <a:graphicData uri="http://schemas.microsoft.com/office/word/2010/wordprocessingShape">
                    <wps:wsp>
                      <wps:cNvCnPr/>
                      <wps:spPr>
                        <a:xfrm flipV="1">
                          <a:off x="0" y="0"/>
                          <a:ext cx="119928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A8887" id="Straight Arrow Connector 31" o:spid="_x0000_s1026" type="#_x0000_t32" style="position:absolute;margin-left:182.6pt;margin-top:172.8pt;width:94.45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" strokecolor="#d34817 [3204]">
                <v:stroke endarrow="block"/>
              </v:shape>
            </w:pict>
          </mc:Fallback>
        </mc:AlternateContent>
      </w:r>
      <w:r w:rsidRPr="00B82924">
        <w:rPr>
          <w:noProof/>
          <w:lang w:val="sr-Cyrl-RS" w:eastAsia="en-US"/>
        </w:rPr>
        <w:drawing>
          <wp:anchor distT="0" distB="0" distL="114300" distR="114300" simplePos="0" relativeHeight="251703296" behindDoc="0" locked="0" layoutInCell="1" allowOverlap="1" wp14:anchorId="76B48A8E" wp14:editId="07346479">
            <wp:simplePos x="0" y="0"/>
            <wp:positionH relativeFrom="column">
              <wp:posOffset>3352800</wp:posOffset>
            </wp:positionH>
            <wp:positionV relativeFrom="paragraph">
              <wp:posOffset>0</wp:posOffset>
            </wp:positionV>
            <wp:extent cx="2847975" cy="40957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7975" cy="4095750"/>
                    </a:xfrm>
                    <a:prstGeom prst="rect">
                      <a:avLst/>
                    </a:prstGeom>
                    <a:noFill/>
                    <a:ln>
                      <a:noFill/>
                    </a:ln>
                  </pic:spPr>
                </pic:pic>
              </a:graphicData>
            </a:graphic>
          </wp:anchor>
        </w:drawing>
      </w:r>
      <w:r w:rsidRPr="00B82924">
        <w:rPr>
          <w:noProof/>
          <w:lang w:val="sr-Cyrl-RS" w:eastAsia="en-US"/>
        </w:rPr>
        <w:drawing>
          <wp:anchor distT="0" distB="0" distL="114300" distR="114300" simplePos="0" relativeHeight="251702272" behindDoc="0" locked="0" layoutInCell="1" allowOverlap="1" wp14:anchorId="7FFF253C" wp14:editId="7A44603C">
            <wp:simplePos x="0" y="0"/>
            <wp:positionH relativeFrom="column">
              <wp:posOffset>0</wp:posOffset>
            </wp:positionH>
            <wp:positionV relativeFrom="paragraph">
              <wp:posOffset>0</wp:posOffset>
            </wp:positionV>
            <wp:extent cx="2505075" cy="37242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05075" cy="3724275"/>
                    </a:xfrm>
                    <a:prstGeom prst="rect">
                      <a:avLst/>
                    </a:prstGeom>
                    <a:noFill/>
                    <a:ln>
                      <a:noFill/>
                    </a:ln>
                  </pic:spPr>
                </pic:pic>
              </a:graphicData>
            </a:graphic>
          </wp:anchor>
        </w:drawing>
      </w:r>
    </w:p>
    <w:p w14:paraId="1108CDAF" w14:textId="77777777" w:rsidR="00D70EC7" w:rsidRPr="00B82924" w:rsidRDefault="00D70EC7" w:rsidP="00D70EC7">
      <w:pPr>
        <w:rPr>
          <w:lang w:val="sr-Cyrl-RS"/>
        </w:rPr>
      </w:pPr>
      <w:r w:rsidRPr="00B82924">
        <w:rPr>
          <w:lang w:val="sr-Cyrl-RS"/>
        </w:rPr>
        <w:br w:type="page"/>
      </w:r>
    </w:p>
    <w:p w14:paraId="19C77C62" w14:textId="77777777" w:rsidR="00D70EC7" w:rsidRPr="00B82924" w:rsidRDefault="00817080" w:rsidP="00D70EC7">
      <w:pPr>
        <w:rPr>
          <w:lang w:val="sr-Cyrl-RS"/>
        </w:rPr>
      </w:pPr>
      <w:r w:rsidRPr="00B82924">
        <w:rPr>
          <w:noProof/>
          <w:lang w:val="sr-Cyrl-RS" w:eastAsia="en-US"/>
        </w:rPr>
        <w:lastRenderedPageBreak/>
        <mc:AlternateContent>
          <mc:Choice Requires="wps">
            <w:drawing>
              <wp:anchor distT="0" distB="0" distL="114300" distR="114300" simplePos="0" relativeHeight="251713536" behindDoc="0" locked="0" layoutInCell="1" allowOverlap="1" wp14:anchorId="2C2CDE4D" wp14:editId="5058F73B">
                <wp:simplePos x="0" y="0"/>
                <wp:positionH relativeFrom="margin">
                  <wp:align>center</wp:align>
                </wp:positionH>
                <wp:positionV relativeFrom="paragraph">
                  <wp:posOffset>7904219</wp:posOffset>
                </wp:positionV>
                <wp:extent cx="2893695" cy="635"/>
                <wp:effectExtent l="0" t="0" r="1905" b="0"/>
                <wp:wrapTopAndBottom/>
                <wp:docPr id="94" name="Text Box 94"/>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a:effectLst/>
                      </wps:spPr>
                      <wps:txbx>
                        <w:txbxContent>
                          <w:p w14:paraId="58C19B33" w14:textId="77777777" w:rsidR="006A36E9" w:rsidRPr="00A06A07" w:rsidRDefault="006A36E9" w:rsidP="00D70EC7">
                            <w:pPr>
                              <w:pStyle w:val="Caption"/>
                              <w:rPr>
                                <w:noProof/>
                              </w:rPr>
                            </w:pPr>
                            <w:r>
                              <w:t xml:space="preserve">Слика </w:t>
                            </w:r>
                            <w:r>
                              <w:rPr>
                                <w:lang w:val="sr-Cyrl-RS"/>
                              </w:rPr>
                              <w:t>21 Дијаграм класа: рад са правилима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2CDE4D" id="Text Box 94" o:spid="_x0000_s1041" type="#_x0000_t202" style="position:absolute;left:0;text-align:left;margin-left:0;margin-top:622.4pt;width:227.85pt;height:.05pt;z-index:251713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" stroked="f">
                <v:textbox style="mso-fit-shape-to-text:t" inset="0,0,0,0">
                  <w:txbxContent>
                    <w:p w14:paraId="58C19B33" w14:textId="77777777" w:rsidR="006A36E9" w:rsidRPr="00A06A07" w:rsidRDefault="006A36E9" w:rsidP="00D70EC7">
                      <w:pPr>
                        <w:pStyle w:val="Caption"/>
                        <w:rPr>
                          <w:noProof/>
                        </w:rPr>
                      </w:pPr>
                      <w:r>
                        <w:t xml:space="preserve">Слика </w:t>
                      </w:r>
                      <w:r>
                        <w:rPr>
                          <w:lang w:val="sr-Cyrl-RS"/>
                        </w:rPr>
                        <w:t>21 Дијаграм класа: рад са правилима</w:t>
                      </w:r>
                    </w:p>
                  </w:txbxContent>
                </v:textbox>
                <w10:wrap type="topAndBottom" anchorx="margin"/>
              </v:shape>
            </w:pict>
          </mc:Fallback>
        </mc:AlternateContent>
      </w:r>
      <w:r w:rsidR="00D70EC7" w:rsidRPr="00B82924">
        <w:rPr>
          <w:noProof/>
          <w:lang w:val="sr-Cyrl-RS" w:eastAsia="en-US"/>
        </w:rPr>
        <mc:AlternateContent>
          <mc:Choice Requires="wps">
            <w:drawing>
              <wp:anchor distT="0" distB="0" distL="114300" distR="114300" simplePos="0" relativeHeight="251711488" behindDoc="0" locked="0" layoutInCell="1" allowOverlap="1" wp14:anchorId="00116250" wp14:editId="35F53C4E">
                <wp:simplePos x="0" y="0"/>
                <wp:positionH relativeFrom="column">
                  <wp:posOffset>4074566</wp:posOffset>
                </wp:positionH>
                <wp:positionV relativeFrom="paragraph">
                  <wp:posOffset>4396434</wp:posOffset>
                </wp:positionV>
                <wp:extent cx="1148233" cy="343815"/>
                <wp:effectExtent l="0" t="38100" r="52070" b="37465"/>
                <wp:wrapNone/>
                <wp:docPr id="91" name="Straight Arrow Connector 91"/>
                <wp:cNvGraphicFramePr/>
                <a:graphic xmlns:a="http://schemas.openxmlformats.org/drawingml/2006/main">
                  <a:graphicData uri="http://schemas.microsoft.com/office/word/2010/wordprocessingShape">
                    <wps:wsp>
                      <wps:cNvCnPr/>
                      <wps:spPr>
                        <a:xfrm flipV="1">
                          <a:off x="0" y="0"/>
                          <a:ext cx="1148233" cy="343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C187E" id="Straight Arrow Connector 91" o:spid="_x0000_s1026" type="#_x0000_t32" style="position:absolute;margin-left:320.85pt;margin-top:346.2pt;width:90.4pt;height:27.0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" strokecolor="#d34817 [3204]">
                <v:stroke endarrow="block"/>
              </v:shape>
            </w:pict>
          </mc:Fallback>
        </mc:AlternateContent>
      </w:r>
      <w:r w:rsidR="00D70EC7" w:rsidRPr="00B82924">
        <w:rPr>
          <w:noProof/>
          <w:lang w:val="sr-Cyrl-RS" w:eastAsia="en-US"/>
        </w:rPr>
        <mc:AlternateContent>
          <mc:Choice Requires="wps">
            <w:drawing>
              <wp:anchor distT="0" distB="0" distL="114300" distR="114300" simplePos="0" relativeHeight="251710464" behindDoc="0" locked="0" layoutInCell="1" allowOverlap="1" wp14:anchorId="1C173A61" wp14:editId="42276BA3">
                <wp:simplePos x="0" y="0"/>
                <wp:positionH relativeFrom="column">
                  <wp:posOffset>892454</wp:posOffset>
                </wp:positionH>
                <wp:positionV relativeFrom="paragraph">
                  <wp:posOffset>4623206</wp:posOffset>
                </wp:positionV>
                <wp:extent cx="994766" cy="71400"/>
                <wp:effectExtent l="0" t="57150" r="15240" b="24130"/>
                <wp:wrapNone/>
                <wp:docPr id="92" name="Straight Arrow Connector 92"/>
                <wp:cNvGraphicFramePr/>
                <a:graphic xmlns:a="http://schemas.openxmlformats.org/drawingml/2006/main">
                  <a:graphicData uri="http://schemas.microsoft.com/office/word/2010/wordprocessingShape">
                    <wps:wsp>
                      <wps:cNvCnPr/>
                      <wps:spPr>
                        <a:xfrm flipH="1" flipV="1">
                          <a:off x="0" y="0"/>
                          <a:ext cx="994766" cy="7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511E" id="Straight Arrow Connector 92" o:spid="_x0000_s1026" type="#_x0000_t32" style="position:absolute;margin-left:70.25pt;margin-top:364.05pt;width:78.35pt;height:5.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" strokecolor="#d34817 [3204]">
                <v:stroke endarrow="block"/>
              </v:shape>
            </w:pict>
          </mc:Fallback>
        </mc:AlternateContent>
      </w:r>
      <w:r w:rsidR="00D70EC7" w:rsidRPr="00B82924">
        <w:rPr>
          <w:noProof/>
          <w:lang w:val="sr-Cyrl-RS" w:eastAsia="en-US"/>
        </w:rPr>
        <mc:AlternateContent>
          <mc:Choice Requires="wps">
            <w:drawing>
              <wp:anchor distT="0" distB="0" distL="114300" distR="114300" simplePos="0" relativeHeight="251712512" behindDoc="0" locked="0" layoutInCell="1" allowOverlap="1" wp14:anchorId="7D59223B" wp14:editId="5F831F5A">
                <wp:simplePos x="0" y="0"/>
                <wp:positionH relativeFrom="column">
                  <wp:posOffset>3518610</wp:posOffset>
                </wp:positionH>
                <wp:positionV relativeFrom="paragraph">
                  <wp:posOffset>3635653</wp:posOffset>
                </wp:positionV>
                <wp:extent cx="548640" cy="892455"/>
                <wp:effectExtent l="38100" t="38100" r="22860" b="22225"/>
                <wp:wrapNone/>
                <wp:docPr id="93" name="Straight Arrow Connector 93"/>
                <wp:cNvGraphicFramePr/>
                <a:graphic xmlns:a="http://schemas.openxmlformats.org/drawingml/2006/main">
                  <a:graphicData uri="http://schemas.microsoft.com/office/word/2010/wordprocessingShape">
                    <wps:wsp>
                      <wps:cNvCnPr/>
                      <wps:spPr>
                        <a:xfrm flipH="1" flipV="1">
                          <a:off x="0" y="0"/>
                          <a:ext cx="548640" cy="892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A83AD" id="Straight Arrow Connector 93" o:spid="_x0000_s1026" type="#_x0000_t32" style="position:absolute;margin-left:277.05pt;margin-top:286.25pt;width:43.2pt;height:70.2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" strokecolor="#d34817 [3204]">
                <v:stroke endarrow="block"/>
              </v:shape>
            </w:pict>
          </mc:Fallback>
        </mc:AlternateContent>
      </w:r>
      <w:r w:rsidR="00D70EC7" w:rsidRPr="00B82924">
        <w:rPr>
          <w:lang w:val="sr-Cyrl-RS"/>
        </w:rPr>
        <w:br w:type="page"/>
      </w:r>
      <w:r w:rsidR="00D70EC7" w:rsidRPr="00B82924">
        <w:rPr>
          <w:noProof/>
          <w:lang w:val="sr-Cyrl-RS" w:eastAsia="en-US"/>
        </w:rPr>
        <w:drawing>
          <wp:anchor distT="0" distB="0" distL="114300" distR="114300" simplePos="0" relativeHeight="251706368" behindDoc="0" locked="0" layoutInCell="1" allowOverlap="1" wp14:anchorId="4456AB84" wp14:editId="4BFECF67">
            <wp:simplePos x="0" y="0"/>
            <wp:positionH relativeFrom="margin">
              <wp:align>center</wp:align>
            </wp:positionH>
            <wp:positionV relativeFrom="paragraph">
              <wp:posOffset>4054475</wp:posOffset>
            </wp:positionV>
            <wp:extent cx="2476500" cy="38004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0" cy="3800475"/>
                    </a:xfrm>
                    <a:prstGeom prst="rect">
                      <a:avLst/>
                    </a:prstGeom>
                    <a:noFill/>
                    <a:ln>
                      <a:noFill/>
                    </a:ln>
                  </pic:spPr>
                </pic:pic>
              </a:graphicData>
            </a:graphic>
            <wp14:sizeRelV relativeFrom="margin">
              <wp14:pctHeight>0</wp14:pctHeight>
            </wp14:sizeRelV>
          </wp:anchor>
        </w:drawing>
      </w:r>
      <w:r w:rsidR="00D70EC7" w:rsidRPr="00B82924">
        <w:rPr>
          <w:noProof/>
          <w:lang w:val="sr-Cyrl-RS" w:eastAsia="en-US"/>
        </w:rPr>
        <w:drawing>
          <wp:anchor distT="0" distB="0" distL="114300" distR="114300" simplePos="0" relativeHeight="251709440" behindDoc="0" locked="0" layoutInCell="1" allowOverlap="1" wp14:anchorId="09678434" wp14:editId="634773F0">
            <wp:simplePos x="0" y="0"/>
            <wp:positionH relativeFrom="margin">
              <wp:align>left</wp:align>
            </wp:positionH>
            <wp:positionV relativeFrom="paragraph">
              <wp:posOffset>0</wp:posOffset>
            </wp:positionV>
            <wp:extent cx="960755" cy="822007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755" cy="822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EC7" w:rsidRPr="00B82924">
        <w:rPr>
          <w:noProof/>
          <w:lang w:val="sr-Cyrl-RS" w:eastAsia="en-US"/>
        </w:rPr>
        <w:drawing>
          <wp:anchor distT="0" distB="0" distL="114300" distR="114300" simplePos="0" relativeHeight="251707392" behindDoc="0" locked="0" layoutInCell="1" allowOverlap="1" wp14:anchorId="4737AF1B" wp14:editId="3E456E62">
            <wp:simplePos x="0" y="0"/>
            <wp:positionH relativeFrom="margin">
              <wp:align>center</wp:align>
            </wp:positionH>
            <wp:positionV relativeFrom="paragraph">
              <wp:posOffset>0</wp:posOffset>
            </wp:positionV>
            <wp:extent cx="1270635" cy="3714750"/>
            <wp:effectExtent l="0" t="0" r="571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063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EC7" w:rsidRPr="00B82924">
        <w:rPr>
          <w:noProof/>
          <w:lang w:val="sr-Cyrl-RS" w:eastAsia="en-US"/>
        </w:rPr>
        <w:drawing>
          <wp:anchor distT="0" distB="0" distL="114300" distR="114300" simplePos="0" relativeHeight="251708416" behindDoc="0" locked="0" layoutInCell="1" allowOverlap="1" wp14:anchorId="08A87BB3" wp14:editId="429E2A30">
            <wp:simplePos x="0" y="0"/>
            <wp:positionH relativeFrom="margin">
              <wp:align>right</wp:align>
            </wp:positionH>
            <wp:positionV relativeFrom="paragraph">
              <wp:posOffset>0</wp:posOffset>
            </wp:positionV>
            <wp:extent cx="771525" cy="822007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1525" cy="8220075"/>
                    </a:xfrm>
                    <a:prstGeom prst="rect">
                      <a:avLst/>
                    </a:prstGeom>
                    <a:noFill/>
                    <a:ln>
                      <a:noFill/>
                    </a:ln>
                  </pic:spPr>
                </pic:pic>
              </a:graphicData>
            </a:graphic>
            <wp14:sizeRelH relativeFrom="margin">
              <wp14:pctWidth>0</wp14:pctWidth>
            </wp14:sizeRelH>
          </wp:anchor>
        </w:drawing>
      </w:r>
    </w:p>
    <w:p w14:paraId="14FB6BDC" w14:textId="77777777" w:rsidR="00D70EC7" w:rsidRPr="00B82924" w:rsidRDefault="00D70EC7" w:rsidP="00D70EC7">
      <w:pPr>
        <w:keepNext/>
        <w:rPr>
          <w:lang w:val="sr-Cyrl-RS"/>
        </w:rPr>
      </w:pPr>
      <w:r w:rsidRPr="00B82924">
        <w:rPr>
          <w:noProof/>
          <w:lang w:val="sr-Cyrl-RS" w:eastAsia="en-US"/>
        </w:rPr>
        <w:lastRenderedPageBreak/>
        <w:drawing>
          <wp:anchor distT="0" distB="0" distL="114300" distR="114300" simplePos="0" relativeHeight="251724800" behindDoc="0" locked="0" layoutInCell="1" allowOverlap="1" wp14:anchorId="48C55B10" wp14:editId="564356AB">
            <wp:simplePos x="0" y="0"/>
            <wp:positionH relativeFrom="margin">
              <wp:align>left</wp:align>
            </wp:positionH>
            <wp:positionV relativeFrom="paragraph">
              <wp:posOffset>0</wp:posOffset>
            </wp:positionV>
            <wp:extent cx="1609725" cy="77127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09934" cy="7714236"/>
                    </a:xfrm>
                    <a:prstGeom prst="rect">
                      <a:avLst/>
                    </a:prstGeom>
                    <a:noFill/>
                    <a:ln>
                      <a:noFill/>
                    </a:ln>
                  </pic:spPr>
                </pic:pic>
              </a:graphicData>
            </a:graphic>
            <wp14:sizeRelV relativeFrom="margin">
              <wp14:pctHeight>0</wp14:pctHeight>
            </wp14:sizeRelV>
          </wp:anchor>
        </w:drawing>
      </w:r>
    </w:p>
    <w:p w14:paraId="0C658980" w14:textId="77777777" w:rsidR="00D70EC7" w:rsidRPr="00B82924" w:rsidRDefault="00D70EC7" w:rsidP="00817080">
      <w:pPr>
        <w:pStyle w:val="Caption"/>
        <w:ind w:firstLine="0"/>
        <w:rPr>
          <w:lang w:val="sr-Cyrl-RS"/>
        </w:rPr>
      </w:pPr>
      <w:r w:rsidRPr="00B82924">
        <w:rPr>
          <w:lang w:val="sr-Cyrl-RS"/>
        </w:rPr>
        <w:t xml:space="preserve">Слика </w:t>
      </w:r>
      <w:r w:rsidR="00817080" w:rsidRPr="00B82924">
        <w:rPr>
          <w:lang w:val="sr-Cyrl-RS"/>
        </w:rPr>
        <w:t>22</w:t>
      </w:r>
      <w:r w:rsidRPr="00B82924">
        <w:rPr>
          <w:lang w:val="sr-Cyrl-RS"/>
        </w:rPr>
        <w:t xml:space="preserve"> Дијаграм класа: приказ временске прогнозе</w:t>
      </w:r>
    </w:p>
    <w:p w14:paraId="2E58BE48" w14:textId="77777777" w:rsidR="00D70EC7" w:rsidRPr="00B82924" w:rsidRDefault="00D70EC7" w:rsidP="00D70EC7">
      <w:pPr>
        <w:keepNext/>
        <w:rPr>
          <w:lang w:val="sr-Cyrl-RS"/>
        </w:rPr>
      </w:pPr>
      <w:r w:rsidRPr="00B82924">
        <w:rPr>
          <w:noProof/>
          <w:lang w:val="sr-Cyrl-RS" w:eastAsia="en-US"/>
        </w:rPr>
        <w:lastRenderedPageBreak/>
        <w:drawing>
          <wp:anchor distT="0" distB="0" distL="114300" distR="114300" simplePos="0" relativeHeight="251714560" behindDoc="0" locked="0" layoutInCell="1" allowOverlap="1" wp14:anchorId="7060C080" wp14:editId="4AC5DB4C">
            <wp:simplePos x="0" y="0"/>
            <wp:positionH relativeFrom="margin">
              <wp:align>left</wp:align>
            </wp:positionH>
            <wp:positionV relativeFrom="paragraph">
              <wp:posOffset>0</wp:posOffset>
            </wp:positionV>
            <wp:extent cx="1554480" cy="7534275"/>
            <wp:effectExtent l="0" t="0" r="762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4480" cy="7534275"/>
                    </a:xfrm>
                    <a:prstGeom prst="rect">
                      <a:avLst/>
                    </a:prstGeom>
                    <a:noFill/>
                    <a:ln>
                      <a:noFill/>
                    </a:ln>
                  </pic:spPr>
                </pic:pic>
              </a:graphicData>
            </a:graphic>
            <wp14:sizeRelV relativeFrom="margin">
              <wp14:pctHeight>0</wp14:pctHeight>
            </wp14:sizeRelV>
          </wp:anchor>
        </w:drawing>
      </w:r>
    </w:p>
    <w:p w14:paraId="1D888E46" w14:textId="77777777" w:rsidR="00D70EC7" w:rsidRPr="00B82924" w:rsidRDefault="00D70EC7" w:rsidP="00817080">
      <w:pPr>
        <w:pStyle w:val="Caption"/>
        <w:ind w:firstLine="0"/>
        <w:rPr>
          <w:lang w:val="sr-Cyrl-RS"/>
        </w:rPr>
      </w:pPr>
      <w:r w:rsidRPr="00B82924">
        <w:rPr>
          <w:lang w:val="sr-Cyrl-RS"/>
        </w:rPr>
        <w:t>Слика</w:t>
      </w:r>
      <w:r w:rsidR="00817080" w:rsidRPr="00B82924">
        <w:rPr>
          <w:lang w:val="sr-Cyrl-RS"/>
        </w:rPr>
        <w:t xml:space="preserve"> 23</w:t>
      </w:r>
      <w:r w:rsidRPr="00B82924">
        <w:rPr>
          <w:lang w:val="sr-Cyrl-RS"/>
        </w:rPr>
        <w:t xml:space="preserve"> Дијаграм класа: рад са мерним уређајима</w:t>
      </w:r>
    </w:p>
    <w:p w14:paraId="1AC6DD29" w14:textId="77777777" w:rsidR="00D70EC7" w:rsidRPr="00B82924" w:rsidRDefault="00817080" w:rsidP="00817080">
      <w:pPr>
        <w:keepNext/>
        <w:ind w:firstLine="0"/>
        <w:rPr>
          <w:i/>
          <w:sz w:val="18"/>
          <w:szCs w:val="18"/>
          <w:lang w:val="sr-Cyrl-RS"/>
        </w:rPr>
      </w:pPr>
      <w:r w:rsidRPr="00B82924">
        <w:rPr>
          <w:i/>
          <w:noProof/>
          <w:sz w:val="18"/>
          <w:szCs w:val="18"/>
          <w:lang w:val="sr-Cyrl-RS" w:eastAsia="en-US"/>
        </w:rPr>
        <w:lastRenderedPageBreak/>
        <w:drawing>
          <wp:anchor distT="0" distB="0" distL="114300" distR="114300" simplePos="0" relativeHeight="251725824" behindDoc="0" locked="0" layoutInCell="1" allowOverlap="1" wp14:anchorId="237AC28F" wp14:editId="3786BA85">
            <wp:simplePos x="0" y="0"/>
            <wp:positionH relativeFrom="margin">
              <wp:align>left</wp:align>
            </wp:positionH>
            <wp:positionV relativeFrom="paragraph">
              <wp:posOffset>0</wp:posOffset>
            </wp:positionV>
            <wp:extent cx="2933700" cy="760539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7605395"/>
                    </a:xfrm>
                    <a:prstGeom prst="rect">
                      <a:avLst/>
                    </a:prstGeom>
                    <a:noFill/>
                    <a:ln>
                      <a:noFill/>
                    </a:ln>
                  </pic:spPr>
                </pic:pic>
              </a:graphicData>
            </a:graphic>
            <wp14:sizeRelV relativeFrom="margin">
              <wp14:pctHeight>0</wp14:pctHeight>
            </wp14:sizeRelV>
          </wp:anchor>
        </w:drawing>
      </w:r>
      <w:r w:rsidRPr="00B82924">
        <w:rPr>
          <w:i/>
          <w:sz w:val="18"/>
          <w:szCs w:val="18"/>
          <w:lang w:val="sr-Cyrl-RS"/>
        </w:rPr>
        <w:t xml:space="preserve">          Слика 14 Дијаграм класа: управљање корисницима</w:t>
      </w:r>
      <w:r w:rsidR="00D70EC7" w:rsidRPr="00B82924">
        <w:rPr>
          <w:i/>
          <w:sz w:val="18"/>
          <w:szCs w:val="18"/>
          <w:lang w:val="sr-Cyrl-RS"/>
        </w:rPr>
        <w:br w:type="page"/>
      </w:r>
    </w:p>
    <w:p w14:paraId="5A1F3D8B" w14:textId="77777777" w:rsidR="00D70EC7" w:rsidRPr="00B82924" w:rsidRDefault="00D70EC7" w:rsidP="00D70EC7">
      <w:pPr>
        <w:pStyle w:val="Caption"/>
        <w:keepNext/>
        <w:rPr>
          <w:lang w:val="sr-Cyrl-RS"/>
        </w:rPr>
      </w:pPr>
      <w:r w:rsidRPr="00B82924">
        <w:rPr>
          <w:noProof/>
          <w:lang w:val="sr-Cyrl-RS" w:eastAsia="en-US"/>
        </w:rPr>
        <w:lastRenderedPageBreak/>
        <w:drawing>
          <wp:anchor distT="0" distB="0" distL="114300" distR="114300" simplePos="0" relativeHeight="251726848" behindDoc="0" locked="0" layoutInCell="1" allowOverlap="1" wp14:anchorId="46AE6099" wp14:editId="2ABCB715">
            <wp:simplePos x="0" y="0"/>
            <wp:positionH relativeFrom="margin">
              <wp:align>left</wp:align>
            </wp:positionH>
            <wp:positionV relativeFrom="paragraph">
              <wp:posOffset>187</wp:posOffset>
            </wp:positionV>
            <wp:extent cx="2834640" cy="4114800"/>
            <wp:effectExtent l="0" t="0" r="381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4640" cy="4114800"/>
                    </a:xfrm>
                    <a:prstGeom prst="rect">
                      <a:avLst/>
                    </a:prstGeom>
                    <a:noFill/>
                    <a:ln>
                      <a:noFill/>
                    </a:ln>
                  </pic:spPr>
                </pic:pic>
              </a:graphicData>
            </a:graphic>
          </wp:anchor>
        </w:drawing>
      </w:r>
    </w:p>
    <w:p w14:paraId="7B88DA8E" w14:textId="77777777" w:rsidR="00D70EC7" w:rsidRPr="00B82924" w:rsidRDefault="00D70EC7" w:rsidP="00817080">
      <w:pPr>
        <w:pStyle w:val="Caption"/>
        <w:ind w:firstLine="0"/>
        <w:rPr>
          <w:lang w:val="sr-Cyrl-RS"/>
        </w:rPr>
      </w:pPr>
      <w:r w:rsidRPr="00B82924">
        <w:rPr>
          <w:lang w:val="sr-Cyrl-RS"/>
        </w:rPr>
        <w:t xml:space="preserve">Слика </w:t>
      </w:r>
      <w:r w:rsidR="00817080" w:rsidRPr="00B82924">
        <w:rPr>
          <w:lang w:val="sr-Cyrl-RS"/>
        </w:rPr>
        <w:t xml:space="preserve">25 </w:t>
      </w:r>
      <w:r w:rsidRPr="00B82924">
        <w:rPr>
          <w:lang w:val="sr-Cyrl-RS"/>
        </w:rPr>
        <w:t xml:space="preserve"> Дијаграм класа: приказ обавештења експертског система на временској линији</w:t>
      </w:r>
    </w:p>
    <w:p w14:paraId="4C356A5A" w14:textId="77777777" w:rsidR="00D70EC7" w:rsidRPr="00B82924" w:rsidRDefault="00817080" w:rsidP="00D70EC7">
      <w:pPr>
        <w:keepNext/>
        <w:rPr>
          <w:lang w:val="sr-Cyrl-RS"/>
        </w:rPr>
      </w:pPr>
      <w:r w:rsidRPr="00B82924">
        <w:rPr>
          <w:noProof/>
          <w:lang w:val="sr-Cyrl-RS" w:eastAsia="en-US"/>
        </w:rPr>
        <w:lastRenderedPageBreak/>
        <mc:AlternateContent>
          <mc:Choice Requires="wps">
            <w:drawing>
              <wp:anchor distT="0" distB="0" distL="114300" distR="114300" simplePos="0" relativeHeight="251730944" behindDoc="0" locked="0" layoutInCell="1" allowOverlap="1" wp14:anchorId="24C870E1" wp14:editId="389F2FD2">
                <wp:simplePos x="0" y="0"/>
                <wp:positionH relativeFrom="margin">
                  <wp:posOffset>-859</wp:posOffset>
                </wp:positionH>
                <wp:positionV relativeFrom="paragraph">
                  <wp:posOffset>4431217</wp:posOffset>
                </wp:positionV>
                <wp:extent cx="2238375" cy="266700"/>
                <wp:effectExtent l="0" t="0" r="9525" b="0"/>
                <wp:wrapTopAndBottom/>
                <wp:docPr id="106" name="Text Box 106"/>
                <wp:cNvGraphicFramePr/>
                <a:graphic xmlns:a="http://schemas.openxmlformats.org/drawingml/2006/main">
                  <a:graphicData uri="http://schemas.microsoft.com/office/word/2010/wordprocessingShape">
                    <wps:wsp>
                      <wps:cNvSpPr txBox="1"/>
                      <wps:spPr>
                        <a:xfrm>
                          <a:off x="0" y="0"/>
                          <a:ext cx="2238375" cy="266700"/>
                        </a:xfrm>
                        <a:prstGeom prst="rect">
                          <a:avLst/>
                        </a:prstGeom>
                        <a:solidFill>
                          <a:prstClr val="white"/>
                        </a:solidFill>
                        <a:ln>
                          <a:noFill/>
                        </a:ln>
                        <a:effectLst/>
                      </wps:spPr>
                      <wps:txbx>
                        <w:txbxContent>
                          <w:p w14:paraId="410B7CD0" w14:textId="77777777" w:rsidR="006A36E9" w:rsidRPr="00345A2E" w:rsidRDefault="006A36E9" w:rsidP="00817080">
                            <w:pPr>
                              <w:pStyle w:val="Caption"/>
                              <w:ind w:firstLine="0"/>
                              <w:rPr>
                                <w:noProof/>
                                <w:sz w:val="24"/>
                              </w:rPr>
                            </w:pPr>
                            <w:r w:rsidRPr="0001213E">
                              <w:t xml:space="preserve">Слика </w:t>
                            </w:r>
                            <w:r>
                              <w:rPr>
                                <w:lang w:val="sr-Cyrl-RS"/>
                              </w:rPr>
                              <w:t>26</w:t>
                            </w:r>
                            <w:r w:rsidRPr="0001213E">
                              <w:t xml:space="preserve"> Дијаграм класа: почетна страна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870E1" id="Text Box 106" o:spid="_x0000_s1042" type="#_x0000_t202" style="position:absolute;left:0;text-align:left;margin-left:-.05pt;margin-top:348.9pt;width:176.25pt;height:21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" stroked="f">
                <v:textbox style="mso-fit-shape-to-text:t" inset="0,0,0,0">
                  <w:txbxContent>
                    <w:p w14:paraId="410B7CD0" w14:textId="77777777" w:rsidR="006A36E9" w:rsidRPr="00345A2E" w:rsidRDefault="006A36E9" w:rsidP="00817080">
                      <w:pPr>
                        <w:pStyle w:val="Caption"/>
                        <w:ind w:firstLine="0"/>
                        <w:rPr>
                          <w:noProof/>
                          <w:sz w:val="24"/>
                        </w:rPr>
                      </w:pPr>
                      <w:r w:rsidRPr="0001213E">
                        <w:t xml:space="preserve">Слика </w:t>
                      </w:r>
                      <w:r>
                        <w:rPr>
                          <w:lang w:val="sr-Cyrl-RS"/>
                        </w:rPr>
                        <w:t>26</w:t>
                      </w:r>
                      <w:r w:rsidRPr="0001213E">
                        <w:t xml:space="preserve"> Дијаграм класа: почетна страна</w:t>
                      </w:r>
                    </w:p>
                  </w:txbxContent>
                </v:textbox>
                <w10:wrap type="topAndBottom" anchorx="margin"/>
              </v:shape>
            </w:pict>
          </mc:Fallback>
        </mc:AlternateContent>
      </w:r>
      <w:r w:rsidRPr="00B82924">
        <w:rPr>
          <w:noProof/>
          <w:lang w:val="sr-Cyrl-RS" w:eastAsia="en-US"/>
        </w:rPr>
        <w:drawing>
          <wp:anchor distT="0" distB="0" distL="114300" distR="114300" simplePos="0" relativeHeight="251727872" behindDoc="0" locked="0" layoutInCell="1" allowOverlap="1" wp14:anchorId="4DFA5B16" wp14:editId="188545FE">
            <wp:simplePos x="0" y="0"/>
            <wp:positionH relativeFrom="margin">
              <wp:posOffset>-859</wp:posOffset>
            </wp:positionH>
            <wp:positionV relativeFrom="paragraph">
              <wp:posOffset>259230</wp:posOffset>
            </wp:positionV>
            <wp:extent cx="2238375" cy="4125595"/>
            <wp:effectExtent l="0" t="0" r="9525" b="82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8375" cy="4125595"/>
                    </a:xfrm>
                    <a:prstGeom prst="rect">
                      <a:avLst/>
                    </a:prstGeom>
                    <a:noFill/>
                    <a:ln>
                      <a:noFill/>
                    </a:ln>
                  </pic:spPr>
                </pic:pic>
              </a:graphicData>
            </a:graphic>
          </wp:anchor>
        </w:drawing>
      </w:r>
    </w:p>
    <w:p w14:paraId="383DE6C6" w14:textId="77777777" w:rsidR="00D70EC7" w:rsidRPr="00B82924" w:rsidRDefault="00817080" w:rsidP="00D70EC7">
      <w:pPr>
        <w:keepNext/>
        <w:rPr>
          <w:lang w:val="sr-Cyrl-RS"/>
        </w:rPr>
      </w:pPr>
      <w:r w:rsidRPr="00B82924">
        <w:rPr>
          <w:noProof/>
          <w:lang w:val="sr-Cyrl-RS" w:eastAsia="en-US"/>
        </w:rPr>
        <w:drawing>
          <wp:anchor distT="0" distB="0" distL="114300" distR="114300" simplePos="0" relativeHeight="251728896" behindDoc="0" locked="0" layoutInCell="1" allowOverlap="1" wp14:anchorId="4BDAE36F" wp14:editId="27540213">
            <wp:simplePos x="0" y="0"/>
            <wp:positionH relativeFrom="margin">
              <wp:align>left</wp:align>
            </wp:positionH>
            <wp:positionV relativeFrom="paragraph">
              <wp:posOffset>4612976</wp:posOffset>
            </wp:positionV>
            <wp:extent cx="2597150" cy="2787015"/>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7150" cy="2787015"/>
                    </a:xfrm>
                    <a:prstGeom prst="rect">
                      <a:avLst/>
                    </a:prstGeom>
                    <a:noFill/>
                    <a:ln>
                      <a:noFill/>
                    </a:ln>
                  </pic:spPr>
                </pic:pic>
              </a:graphicData>
            </a:graphic>
          </wp:anchor>
        </w:drawing>
      </w:r>
    </w:p>
    <w:p w14:paraId="39CAF8DF" w14:textId="77777777" w:rsidR="00D70EC7" w:rsidRPr="00B82924" w:rsidRDefault="00D70EC7" w:rsidP="00817080">
      <w:pPr>
        <w:pStyle w:val="Caption"/>
        <w:ind w:firstLine="0"/>
        <w:rPr>
          <w:lang w:val="sr-Cyrl-RS"/>
        </w:rPr>
      </w:pPr>
      <w:r w:rsidRPr="00B82924">
        <w:rPr>
          <w:lang w:val="sr-Cyrl-RS"/>
        </w:rPr>
        <w:t xml:space="preserve">Слика </w:t>
      </w:r>
      <w:r w:rsidR="00817080" w:rsidRPr="00B82924">
        <w:rPr>
          <w:lang w:val="sr-Cyrl-RS"/>
        </w:rPr>
        <w:t xml:space="preserve">27 </w:t>
      </w:r>
      <w:r w:rsidRPr="00B82924">
        <w:rPr>
          <w:lang w:val="sr-Cyrl-RS"/>
        </w:rPr>
        <w:t xml:space="preserve"> Дијаграм класа: често постављана питања</w:t>
      </w:r>
    </w:p>
    <w:p w14:paraId="3ABA4CAB" w14:textId="77777777" w:rsidR="00D70EC7" w:rsidRPr="00B82924" w:rsidRDefault="00D70EC7" w:rsidP="00D70EC7">
      <w:pPr>
        <w:keepNext/>
        <w:rPr>
          <w:lang w:val="sr-Cyrl-RS"/>
        </w:rPr>
      </w:pPr>
      <w:r w:rsidRPr="00B82924">
        <w:rPr>
          <w:noProof/>
          <w:lang w:val="sr-Cyrl-RS" w:eastAsia="en-US"/>
        </w:rPr>
        <w:lastRenderedPageBreak/>
        <w:drawing>
          <wp:anchor distT="0" distB="0" distL="114300" distR="114300" simplePos="0" relativeHeight="251731968" behindDoc="0" locked="0" layoutInCell="1" allowOverlap="1" wp14:anchorId="5CE06A31" wp14:editId="2856CB18">
            <wp:simplePos x="0" y="0"/>
            <wp:positionH relativeFrom="margin">
              <wp:align>left</wp:align>
            </wp:positionH>
            <wp:positionV relativeFrom="paragraph">
              <wp:posOffset>0</wp:posOffset>
            </wp:positionV>
            <wp:extent cx="3200400" cy="2377440"/>
            <wp:effectExtent l="0" t="0" r="0" b="381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anchor>
        </w:drawing>
      </w:r>
    </w:p>
    <w:p w14:paraId="181C04CE" w14:textId="77777777" w:rsidR="00D70EC7" w:rsidRPr="00B82924" w:rsidRDefault="00D70EC7" w:rsidP="00817080">
      <w:pPr>
        <w:pStyle w:val="Caption"/>
        <w:ind w:firstLine="0"/>
        <w:rPr>
          <w:lang w:val="sr-Cyrl-RS"/>
        </w:rPr>
      </w:pPr>
      <w:r w:rsidRPr="00B82924">
        <w:rPr>
          <w:lang w:val="sr-Cyrl-RS"/>
        </w:rPr>
        <w:t xml:space="preserve">Слика </w:t>
      </w:r>
      <w:r w:rsidR="00817080" w:rsidRPr="00B82924">
        <w:rPr>
          <w:lang w:val="sr-Cyrl-RS"/>
        </w:rPr>
        <w:t>28</w:t>
      </w:r>
      <w:r w:rsidRPr="00B82924">
        <w:rPr>
          <w:lang w:val="sr-Cyrl-RS"/>
        </w:rPr>
        <w:t xml:space="preserve"> Дијаграм класа: слање затева за власништво</w:t>
      </w:r>
    </w:p>
    <w:p w14:paraId="05F10DA9" w14:textId="77777777" w:rsidR="00D70EC7" w:rsidRPr="00B82924" w:rsidRDefault="00D70EC7" w:rsidP="00D70EC7">
      <w:pPr>
        <w:rPr>
          <w:lang w:val="sr-Cyrl-RS"/>
        </w:rPr>
      </w:pPr>
    </w:p>
    <w:p w14:paraId="0BA5B010" w14:textId="77777777" w:rsidR="00D70EC7" w:rsidRPr="00B82924" w:rsidRDefault="007E4592" w:rsidP="007E4592">
      <w:pPr>
        <w:pStyle w:val="Heading2"/>
        <w:rPr>
          <w:lang w:val="sr-Cyrl-RS"/>
        </w:rPr>
      </w:pPr>
      <w:bookmarkStart w:id="50" w:name="_Toc484365400"/>
      <w:r w:rsidRPr="00B82924">
        <w:rPr>
          <w:noProof/>
          <w:lang w:val="sr-Cyrl-RS" w:eastAsia="en-US"/>
        </w:rPr>
        <mc:AlternateContent>
          <mc:Choice Requires="wps">
            <w:drawing>
              <wp:anchor distT="0" distB="0" distL="114300" distR="114300" simplePos="0" relativeHeight="251721728" behindDoc="0" locked="0" layoutInCell="1" allowOverlap="1" wp14:anchorId="24BA23C6" wp14:editId="13FB246C">
                <wp:simplePos x="0" y="0"/>
                <wp:positionH relativeFrom="column">
                  <wp:posOffset>-362772</wp:posOffset>
                </wp:positionH>
                <wp:positionV relativeFrom="paragraph">
                  <wp:posOffset>4433868</wp:posOffset>
                </wp:positionV>
                <wp:extent cx="448437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117164BA" w14:textId="77777777" w:rsidR="006A36E9" w:rsidRPr="003A4425" w:rsidRDefault="006A36E9" w:rsidP="00D70EC7">
                            <w:pPr>
                              <w:pStyle w:val="Caption"/>
                              <w:rPr>
                                <w:noProof/>
                              </w:rPr>
                            </w:pPr>
                            <w:r>
                              <w:t xml:space="preserve">Слика </w:t>
                            </w:r>
                            <w:r>
                              <w:rPr>
                                <w:lang w:val="sr-Cyrl-RS"/>
                              </w:rPr>
                              <w:t>29</w:t>
                            </w:r>
                            <w:r>
                              <w:t xml:space="preserve"> </w:t>
                            </w:r>
                            <w:r>
                              <w:rPr>
                                <w:lang w:val="sr-Cyrl-RS"/>
                              </w:rPr>
                              <w:t>Дијаграм класа: општи приказ серверског дела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A23C6" id="Text Box 95" o:spid="_x0000_s1043" type="#_x0000_t202" style="position:absolute;left:0;text-align:left;margin-left:-28.55pt;margin-top:349.1pt;width:353.1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" stroked="f">
                <v:textbox style="mso-fit-shape-to-text:t" inset="0,0,0,0">
                  <w:txbxContent>
                    <w:p w14:paraId="117164BA" w14:textId="77777777" w:rsidR="006A36E9" w:rsidRPr="003A4425" w:rsidRDefault="006A36E9" w:rsidP="00D70EC7">
                      <w:pPr>
                        <w:pStyle w:val="Caption"/>
                        <w:rPr>
                          <w:noProof/>
                        </w:rPr>
                      </w:pPr>
                      <w:r>
                        <w:t xml:space="preserve">Слика </w:t>
                      </w:r>
                      <w:r>
                        <w:rPr>
                          <w:lang w:val="sr-Cyrl-RS"/>
                        </w:rPr>
                        <w:t>29</w:t>
                      </w:r>
                      <w:r>
                        <w:t xml:space="preserve"> </w:t>
                      </w:r>
                      <w:r>
                        <w:rPr>
                          <w:lang w:val="sr-Cyrl-RS"/>
                        </w:rPr>
                        <w:t>Дијаграм класа: општи приказ серверског дела</w:t>
                      </w:r>
                    </w:p>
                  </w:txbxContent>
                </v:textbox>
                <w10:wrap type="topAndBottom"/>
              </v:shape>
            </w:pict>
          </mc:Fallback>
        </mc:AlternateContent>
      </w:r>
      <w:commentRangeStart w:id="51"/>
      <w:r w:rsidRPr="00B82924">
        <w:rPr>
          <w:noProof/>
          <w:lang w:val="sr-Cyrl-RS" w:eastAsia="en-US"/>
        </w:rPr>
        <w:drawing>
          <wp:anchor distT="0" distB="0" distL="114300" distR="114300" simplePos="0" relativeHeight="251720704" behindDoc="0" locked="0" layoutInCell="1" allowOverlap="1" wp14:anchorId="24B0ED45" wp14:editId="328B4616">
            <wp:simplePos x="0" y="0"/>
            <wp:positionH relativeFrom="column">
              <wp:posOffset>-331993</wp:posOffset>
            </wp:positionH>
            <wp:positionV relativeFrom="paragraph">
              <wp:posOffset>547557</wp:posOffset>
            </wp:positionV>
            <wp:extent cx="4484370" cy="3920490"/>
            <wp:effectExtent l="0" t="0" r="0"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4370" cy="392049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1"/>
      <w:r w:rsidR="005C4B89">
        <w:rPr>
          <w:rStyle w:val="CommentReference"/>
          <w:rFonts w:eastAsiaTheme="minorEastAsia" w:cstheme="minorBidi"/>
          <w:color w:val="auto"/>
        </w:rPr>
        <w:commentReference w:id="51"/>
      </w:r>
      <w:r w:rsidRPr="00B82924">
        <w:rPr>
          <w:lang w:val="sr-Cyrl-RS"/>
        </w:rPr>
        <w:t>7.2 Серверски део</w:t>
      </w:r>
      <w:bookmarkEnd w:id="50"/>
    </w:p>
    <w:p w14:paraId="6E601AF8" w14:textId="77777777" w:rsidR="00D70EC7" w:rsidRPr="00B82924" w:rsidRDefault="00D70EC7" w:rsidP="00D70EC7">
      <w:pPr>
        <w:rPr>
          <w:lang w:val="sr-Cyrl-RS"/>
        </w:rPr>
      </w:pPr>
      <w:r w:rsidRPr="00B82924">
        <w:rPr>
          <w:lang w:val="sr-Cyrl-RS"/>
        </w:rPr>
        <w:br w:type="page"/>
      </w:r>
    </w:p>
    <w:p w14:paraId="77F78F08" w14:textId="77777777" w:rsidR="00D70EC7" w:rsidRPr="00B82924" w:rsidRDefault="00D70EC7" w:rsidP="00D70EC7">
      <w:pPr>
        <w:keepNext/>
        <w:rPr>
          <w:lang w:val="sr-Cyrl-RS"/>
        </w:rPr>
      </w:pPr>
      <w:r w:rsidRPr="00B82924">
        <w:rPr>
          <w:noProof/>
          <w:lang w:val="sr-Cyrl-RS" w:eastAsia="en-US"/>
        </w:rPr>
        <w:lastRenderedPageBreak/>
        <w:drawing>
          <wp:anchor distT="0" distB="0" distL="114300" distR="114300" simplePos="0" relativeHeight="251732992" behindDoc="0" locked="0" layoutInCell="1" allowOverlap="1" wp14:anchorId="240C818D" wp14:editId="0ED2C39C">
            <wp:simplePos x="0" y="0"/>
            <wp:positionH relativeFrom="margin">
              <wp:align>left</wp:align>
            </wp:positionH>
            <wp:positionV relativeFrom="paragraph">
              <wp:posOffset>0</wp:posOffset>
            </wp:positionV>
            <wp:extent cx="2343477" cy="620164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dex.png"/>
                    <pic:cNvPicPr/>
                  </pic:nvPicPr>
                  <pic:blipFill>
                    <a:blip r:embed="rId51">
                      <a:extLst>
                        <a:ext uri="{28A0092B-C50C-407E-A947-70E740481C1C}">
                          <a14:useLocalDpi xmlns:a14="http://schemas.microsoft.com/office/drawing/2010/main" val="0"/>
                        </a:ext>
                      </a:extLst>
                    </a:blip>
                    <a:stretch>
                      <a:fillRect/>
                    </a:stretch>
                  </pic:blipFill>
                  <pic:spPr>
                    <a:xfrm>
                      <a:off x="0" y="0"/>
                      <a:ext cx="2343477" cy="6201640"/>
                    </a:xfrm>
                    <a:prstGeom prst="rect">
                      <a:avLst/>
                    </a:prstGeom>
                  </pic:spPr>
                </pic:pic>
              </a:graphicData>
            </a:graphic>
          </wp:anchor>
        </w:drawing>
      </w:r>
    </w:p>
    <w:p w14:paraId="6F371852" w14:textId="77777777" w:rsidR="00D70EC7" w:rsidRPr="00B82924" w:rsidRDefault="00D70EC7" w:rsidP="007E4592">
      <w:pPr>
        <w:pStyle w:val="Caption"/>
        <w:ind w:firstLine="0"/>
        <w:rPr>
          <w:lang w:val="sr-Cyrl-RS"/>
        </w:rPr>
      </w:pPr>
      <w:r w:rsidRPr="00B82924">
        <w:rPr>
          <w:lang w:val="sr-Cyrl-RS"/>
        </w:rPr>
        <w:t xml:space="preserve">Слика </w:t>
      </w:r>
      <w:r w:rsidR="007E4592" w:rsidRPr="00B82924">
        <w:rPr>
          <w:lang w:val="sr-Cyrl-RS"/>
        </w:rPr>
        <w:t>30</w:t>
      </w:r>
      <w:r w:rsidRPr="00B82924">
        <w:rPr>
          <w:lang w:val="sr-Cyrl-RS"/>
        </w:rPr>
        <w:t xml:space="preserve"> Дијаграм класа: повезивање осталих компоненти и распоређивање функција које је потребно извршити у одређено доба дана</w:t>
      </w:r>
    </w:p>
    <w:p w14:paraId="2FACE9B7" w14:textId="77777777" w:rsidR="00D70EC7" w:rsidRPr="00B82924" w:rsidRDefault="00D70EC7" w:rsidP="00D70EC7">
      <w:pPr>
        <w:rPr>
          <w:lang w:val="sr-Cyrl-RS"/>
        </w:rPr>
      </w:pPr>
      <w:r w:rsidRPr="00B82924">
        <w:rPr>
          <w:lang w:val="sr-Cyrl-RS"/>
        </w:rPr>
        <w:br w:type="page"/>
      </w:r>
    </w:p>
    <w:p w14:paraId="178EE8ED" w14:textId="77777777" w:rsidR="00D70EC7" w:rsidRPr="00B82924" w:rsidRDefault="00D70EC7" w:rsidP="007E4592">
      <w:pPr>
        <w:keepNext/>
        <w:ind w:firstLine="0"/>
        <w:rPr>
          <w:lang w:val="sr-Cyrl-RS"/>
        </w:rPr>
      </w:pPr>
      <w:r w:rsidRPr="00B82924">
        <w:rPr>
          <w:noProof/>
          <w:lang w:val="sr-Cyrl-RS" w:eastAsia="en-US"/>
        </w:rPr>
        <w:lastRenderedPageBreak/>
        <w:drawing>
          <wp:anchor distT="0" distB="0" distL="114300" distR="114300" simplePos="0" relativeHeight="251734016" behindDoc="0" locked="0" layoutInCell="1" allowOverlap="1" wp14:anchorId="46A6F2CA" wp14:editId="0DBD154A">
            <wp:simplePos x="0" y="0"/>
            <wp:positionH relativeFrom="margin">
              <wp:align>left</wp:align>
            </wp:positionH>
            <wp:positionV relativeFrom="paragraph">
              <wp:posOffset>0</wp:posOffset>
            </wp:positionV>
            <wp:extent cx="3229426" cy="7078063"/>
            <wp:effectExtent l="0" t="0" r="9525" b="889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sers.png"/>
                    <pic:cNvPicPr/>
                  </pic:nvPicPr>
                  <pic:blipFill>
                    <a:blip r:embed="rId52">
                      <a:extLst>
                        <a:ext uri="{28A0092B-C50C-407E-A947-70E740481C1C}">
                          <a14:useLocalDpi xmlns:a14="http://schemas.microsoft.com/office/drawing/2010/main" val="0"/>
                        </a:ext>
                      </a:extLst>
                    </a:blip>
                    <a:stretch>
                      <a:fillRect/>
                    </a:stretch>
                  </pic:blipFill>
                  <pic:spPr>
                    <a:xfrm>
                      <a:off x="0" y="0"/>
                      <a:ext cx="3229426" cy="7078063"/>
                    </a:xfrm>
                    <a:prstGeom prst="rect">
                      <a:avLst/>
                    </a:prstGeom>
                  </pic:spPr>
                </pic:pic>
              </a:graphicData>
            </a:graphic>
          </wp:anchor>
        </w:drawing>
      </w:r>
    </w:p>
    <w:p w14:paraId="608A7E99" w14:textId="77777777" w:rsidR="00D70EC7" w:rsidRPr="00B82924" w:rsidRDefault="007E4592" w:rsidP="007E4592">
      <w:pPr>
        <w:pStyle w:val="Caption"/>
        <w:ind w:firstLine="0"/>
        <w:rPr>
          <w:lang w:val="sr-Cyrl-RS"/>
        </w:rPr>
      </w:pPr>
      <w:r w:rsidRPr="00B82924">
        <w:rPr>
          <w:lang w:val="sr-Cyrl-RS"/>
        </w:rPr>
        <w:t>Слика 31</w:t>
      </w:r>
      <w:r w:rsidR="00D70EC7" w:rsidRPr="00B82924">
        <w:rPr>
          <w:lang w:val="sr-Cyrl-RS"/>
        </w:rPr>
        <w:t xml:space="preserve"> Дијаграм класа: рад са корисничким подацима</w:t>
      </w:r>
    </w:p>
    <w:p w14:paraId="3C279DC2" w14:textId="77777777" w:rsidR="00D70EC7" w:rsidRPr="00B82924" w:rsidRDefault="00D70EC7" w:rsidP="00D70EC7">
      <w:pPr>
        <w:rPr>
          <w:i/>
          <w:iCs/>
          <w:color w:val="696464" w:themeColor="text2"/>
          <w:sz w:val="18"/>
          <w:szCs w:val="18"/>
          <w:lang w:val="sr-Cyrl-RS"/>
        </w:rPr>
      </w:pPr>
      <w:r w:rsidRPr="00B82924">
        <w:rPr>
          <w:lang w:val="sr-Cyrl-RS"/>
        </w:rPr>
        <w:br w:type="page"/>
      </w:r>
    </w:p>
    <w:p w14:paraId="56DBDDB6" w14:textId="77777777" w:rsidR="00D70EC7" w:rsidRPr="00B82924" w:rsidRDefault="007E4592" w:rsidP="007E4592">
      <w:pPr>
        <w:pStyle w:val="Caption"/>
        <w:keepNext/>
        <w:ind w:firstLine="0"/>
        <w:rPr>
          <w:lang w:val="sr-Cyrl-RS"/>
        </w:rPr>
      </w:pPr>
      <w:r w:rsidRPr="00B82924">
        <w:rPr>
          <w:noProof/>
          <w:lang w:val="sr-Cyrl-RS" w:eastAsia="en-US"/>
        </w:rPr>
        <w:lastRenderedPageBreak/>
        <w:drawing>
          <wp:anchor distT="0" distB="0" distL="114300" distR="114300" simplePos="0" relativeHeight="251736064" behindDoc="0" locked="0" layoutInCell="1" allowOverlap="1" wp14:anchorId="29E66C8F" wp14:editId="07DF7807">
            <wp:simplePos x="0" y="0"/>
            <wp:positionH relativeFrom="margin">
              <wp:align>left</wp:align>
            </wp:positionH>
            <wp:positionV relativeFrom="paragraph">
              <wp:posOffset>3017520</wp:posOffset>
            </wp:positionV>
            <wp:extent cx="3639058" cy="5058481"/>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ypes.png"/>
                    <pic:cNvPicPr/>
                  </pic:nvPicPr>
                  <pic:blipFill>
                    <a:blip r:embed="rId53">
                      <a:extLst>
                        <a:ext uri="{28A0092B-C50C-407E-A947-70E740481C1C}">
                          <a14:useLocalDpi xmlns:a14="http://schemas.microsoft.com/office/drawing/2010/main" val="0"/>
                        </a:ext>
                      </a:extLst>
                    </a:blip>
                    <a:stretch>
                      <a:fillRect/>
                    </a:stretch>
                  </pic:blipFill>
                  <pic:spPr>
                    <a:xfrm>
                      <a:off x="0" y="0"/>
                      <a:ext cx="3639058" cy="5058481"/>
                    </a:xfrm>
                    <a:prstGeom prst="rect">
                      <a:avLst/>
                    </a:prstGeom>
                  </pic:spPr>
                </pic:pic>
              </a:graphicData>
            </a:graphic>
          </wp:anchor>
        </w:drawing>
      </w:r>
      <w:r w:rsidRPr="00B82924">
        <w:rPr>
          <w:noProof/>
          <w:lang w:val="sr-Cyrl-RS" w:eastAsia="en-US"/>
        </w:rPr>
        <w:drawing>
          <wp:anchor distT="0" distB="0" distL="114300" distR="114300" simplePos="0" relativeHeight="251735040" behindDoc="0" locked="0" layoutInCell="1" allowOverlap="1" wp14:anchorId="230C625C" wp14:editId="2D2637A5">
            <wp:simplePos x="0" y="0"/>
            <wp:positionH relativeFrom="margin">
              <wp:align>left</wp:align>
            </wp:positionH>
            <wp:positionV relativeFrom="paragraph">
              <wp:posOffset>0</wp:posOffset>
            </wp:positionV>
            <wp:extent cx="2343477" cy="272453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ploads.png"/>
                    <pic:cNvPicPr/>
                  </pic:nvPicPr>
                  <pic:blipFill>
                    <a:blip r:embed="rId54">
                      <a:extLst>
                        <a:ext uri="{28A0092B-C50C-407E-A947-70E740481C1C}">
                          <a14:useLocalDpi xmlns:a14="http://schemas.microsoft.com/office/drawing/2010/main" val="0"/>
                        </a:ext>
                      </a:extLst>
                    </a:blip>
                    <a:stretch>
                      <a:fillRect/>
                    </a:stretch>
                  </pic:blipFill>
                  <pic:spPr>
                    <a:xfrm>
                      <a:off x="0" y="0"/>
                      <a:ext cx="2343477" cy="2724530"/>
                    </a:xfrm>
                    <a:prstGeom prst="rect">
                      <a:avLst/>
                    </a:prstGeom>
                  </pic:spPr>
                </pic:pic>
              </a:graphicData>
            </a:graphic>
          </wp:anchor>
        </w:drawing>
      </w:r>
      <w:r w:rsidRPr="00B82924">
        <w:rPr>
          <w:noProof/>
          <w:lang w:val="sr-Cyrl-RS" w:eastAsia="en-US"/>
        </w:rPr>
        <mc:AlternateContent>
          <mc:Choice Requires="wps">
            <w:drawing>
              <wp:anchor distT="0" distB="0" distL="114300" distR="114300" simplePos="0" relativeHeight="251738112" behindDoc="0" locked="0" layoutInCell="1" allowOverlap="1" wp14:anchorId="2E316EB6" wp14:editId="397117AE">
                <wp:simplePos x="0" y="0"/>
                <wp:positionH relativeFrom="column">
                  <wp:posOffset>0</wp:posOffset>
                </wp:positionH>
                <wp:positionV relativeFrom="paragraph">
                  <wp:posOffset>7764780</wp:posOffset>
                </wp:positionV>
                <wp:extent cx="363855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2431701" w14:textId="77777777" w:rsidR="006A36E9" w:rsidRPr="00BB1903" w:rsidRDefault="006A36E9" w:rsidP="007E4592">
                            <w:pPr>
                              <w:pStyle w:val="Caption"/>
                              <w:ind w:firstLine="0"/>
                              <w:rPr>
                                <w:noProof/>
                              </w:rPr>
                            </w:pPr>
                            <w:r w:rsidRPr="00684C9C">
                              <w:t xml:space="preserve">Слика </w:t>
                            </w:r>
                            <w:r>
                              <w:rPr>
                                <w:lang w:val="sr-Cyrl-RS"/>
                              </w:rPr>
                              <w:t>33</w:t>
                            </w:r>
                            <w:r w:rsidRPr="00684C9C">
                              <w:t xml:space="preserve"> Дијаграм класа: рад са биљним културама, подкултурама и произвођачима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16EB6" id="Text Box 107" o:spid="_x0000_s1044" type="#_x0000_t202" style="position:absolute;left:0;text-align:left;margin-left:0;margin-top:611.4pt;width:28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" stroked="f">
                <v:textbox style="mso-fit-shape-to-text:t" inset="0,0,0,0">
                  <w:txbxContent>
                    <w:p w14:paraId="02431701" w14:textId="77777777" w:rsidR="006A36E9" w:rsidRPr="00BB1903" w:rsidRDefault="006A36E9" w:rsidP="007E4592">
                      <w:pPr>
                        <w:pStyle w:val="Caption"/>
                        <w:ind w:firstLine="0"/>
                        <w:rPr>
                          <w:noProof/>
                        </w:rPr>
                      </w:pPr>
                      <w:r w:rsidRPr="00684C9C">
                        <w:t xml:space="preserve">Слика </w:t>
                      </w:r>
                      <w:r>
                        <w:rPr>
                          <w:lang w:val="sr-Cyrl-RS"/>
                        </w:rPr>
                        <w:t>33</w:t>
                      </w:r>
                      <w:r w:rsidRPr="00684C9C">
                        <w:t xml:space="preserve"> Дијаграм класа: рад са биљним културама, подкултурама и произвођачима</w:t>
                      </w:r>
                    </w:p>
                  </w:txbxContent>
                </v:textbox>
                <w10:wrap type="topAndBottom"/>
              </v:shape>
            </w:pict>
          </mc:Fallback>
        </mc:AlternateContent>
      </w:r>
      <w:r w:rsidR="00D70EC7" w:rsidRPr="00B82924">
        <w:rPr>
          <w:lang w:val="sr-Cyrl-RS"/>
        </w:rPr>
        <w:t xml:space="preserve">Слика </w:t>
      </w:r>
      <w:r w:rsidRPr="00B82924">
        <w:rPr>
          <w:lang w:val="sr-Cyrl-RS"/>
        </w:rPr>
        <w:t xml:space="preserve">32 </w:t>
      </w:r>
      <w:r w:rsidR="00D70EC7" w:rsidRPr="00B82924">
        <w:rPr>
          <w:lang w:val="sr-Cyrl-RS"/>
        </w:rPr>
        <w:t>Дијаграм класа: чување корисничких слика</w:t>
      </w:r>
    </w:p>
    <w:p w14:paraId="4BD57ED6" w14:textId="77777777" w:rsidR="00D70EC7" w:rsidRPr="00B82924" w:rsidRDefault="007E4592" w:rsidP="00D70EC7">
      <w:pPr>
        <w:keepNext/>
        <w:rPr>
          <w:lang w:val="sr-Cyrl-RS"/>
        </w:rPr>
      </w:pPr>
      <w:r w:rsidRPr="00B82924">
        <w:rPr>
          <w:noProof/>
          <w:lang w:val="sr-Cyrl-RS" w:eastAsia="en-US"/>
        </w:rPr>
        <w:lastRenderedPageBreak/>
        <w:drawing>
          <wp:anchor distT="0" distB="0" distL="114300" distR="114300" simplePos="0" relativeHeight="251739136" behindDoc="0" locked="0" layoutInCell="1" allowOverlap="1" wp14:anchorId="42A646B4" wp14:editId="7FF32EB8">
            <wp:simplePos x="0" y="0"/>
            <wp:positionH relativeFrom="margin">
              <wp:align>left</wp:align>
            </wp:positionH>
            <wp:positionV relativeFrom="paragraph">
              <wp:posOffset>258594</wp:posOffset>
            </wp:positionV>
            <wp:extent cx="2295845" cy="3077004"/>
            <wp:effectExtent l="0" t="0" r="952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ats.png"/>
                    <pic:cNvPicPr/>
                  </pic:nvPicPr>
                  <pic:blipFill>
                    <a:blip r:embed="rId55">
                      <a:extLst>
                        <a:ext uri="{28A0092B-C50C-407E-A947-70E740481C1C}">
                          <a14:useLocalDpi xmlns:a14="http://schemas.microsoft.com/office/drawing/2010/main" val="0"/>
                        </a:ext>
                      </a:extLst>
                    </a:blip>
                    <a:stretch>
                      <a:fillRect/>
                    </a:stretch>
                  </pic:blipFill>
                  <pic:spPr>
                    <a:xfrm>
                      <a:off x="0" y="0"/>
                      <a:ext cx="2295845" cy="3077004"/>
                    </a:xfrm>
                    <a:prstGeom prst="rect">
                      <a:avLst/>
                    </a:prstGeom>
                  </pic:spPr>
                </pic:pic>
              </a:graphicData>
            </a:graphic>
          </wp:anchor>
        </w:drawing>
      </w:r>
    </w:p>
    <w:p w14:paraId="586FAAE9" w14:textId="77777777" w:rsidR="00D70EC7" w:rsidRPr="00B82924" w:rsidRDefault="00D70EC7" w:rsidP="00D70EC7">
      <w:pPr>
        <w:keepNext/>
        <w:rPr>
          <w:lang w:val="sr-Cyrl-RS"/>
        </w:rPr>
      </w:pPr>
    </w:p>
    <w:p w14:paraId="4EFC9E4F" w14:textId="77777777" w:rsidR="007E4592" w:rsidRPr="00B82924" w:rsidRDefault="007E4592" w:rsidP="007E4592">
      <w:pPr>
        <w:pStyle w:val="Caption"/>
        <w:ind w:firstLine="0"/>
        <w:rPr>
          <w:lang w:val="sr-Cyrl-RS"/>
        </w:rPr>
      </w:pPr>
      <w:r w:rsidRPr="00B82924">
        <w:rPr>
          <w:noProof/>
          <w:lang w:val="sr-Cyrl-RS" w:eastAsia="en-US"/>
        </w:rPr>
        <w:drawing>
          <wp:anchor distT="0" distB="0" distL="114300" distR="114300" simplePos="0" relativeHeight="251740160" behindDoc="0" locked="0" layoutInCell="1" allowOverlap="1" wp14:anchorId="2F54460D" wp14:editId="4F102847">
            <wp:simplePos x="0" y="0"/>
            <wp:positionH relativeFrom="margin">
              <wp:align>left</wp:align>
            </wp:positionH>
            <wp:positionV relativeFrom="paragraph">
              <wp:posOffset>257847</wp:posOffset>
            </wp:positionV>
            <wp:extent cx="2229161" cy="3077004"/>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ssion.png"/>
                    <pic:cNvPicPr/>
                  </pic:nvPicPr>
                  <pic:blipFill>
                    <a:blip r:embed="rId56">
                      <a:extLst>
                        <a:ext uri="{28A0092B-C50C-407E-A947-70E740481C1C}">
                          <a14:useLocalDpi xmlns:a14="http://schemas.microsoft.com/office/drawing/2010/main" val="0"/>
                        </a:ext>
                      </a:extLst>
                    </a:blip>
                    <a:stretch>
                      <a:fillRect/>
                    </a:stretch>
                  </pic:blipFill>
                  <pic:spPr>
                    <a:xfrm>
                      <a:off x="0" y="0"/>
                      <a:ext cx="2229161" cy="3077004"/>
                    </a:xfrm>
                    <a:prstGeom prst="rect">
                      <a:avLst/>
                    </a:prstGeom>
                  </pic:spPr>
                </pic:pic>
              </a:graphicData>
            </a:graphic>
          </wp:anchor>
        </w:drawing>
      </w:r>
      <w:r w:rsidR="00D70EC7" w:rsidRPr="00B82924">
        <w:rPr>
          <w:lang w:val="sr-Cyrl-RS"/>
        </w:rPr>
        <w:t xml:space="preserve">Слика </w:t>
      </w:r>
      <w:r w:rsidRPr="00B82924">
        <w:rPr>
          <w:lang w:val="sr-Cyrl-RS"/>
        </w:rPr>
        <w:t>34</w:t>
      </w:r>
      <w:r w:rsidR="00D70EC7" w:rsidRPr="00B82924">
        <w:rPr>
          <w:lang w:val="sr-Cyrl-RS"/>
        </w:rPr>
        <w:t xml:space="preserve"> Дијаграм класа: рад са статистичким подацима</w:t>
      </w:r>
    </w:p>
    <w:p w14:paraId="4C522B98" w14:textId="77777777" w:rsidR="00D70EC7" w:rsidRPr="00B82924" w:rsidRDefault="00D70EC7" w:rsidP="007E4592">
      <w:pPr>
        <w:pStyle w:val="Caption"/>
        <w:ind w:firstLine="0"/>
        <w:rPr>
          <w:lang w:val="sr-Cyrl-RS"/>
        </w:rPr>
      </w:pPr>
      <w:r w:rsidRPr="00B82924">
        <w:rPr>
          <w:lang w:val="sr-Cyrl-RS"/>
        </w:rPr>
        <w:t xml:space="preserve">Слика </w:t>
      </w:r>
      <w:r w:rsidR="007E4592" w:rsidRPr="00B82924">
        <w:rPr>
          <w:lang w:val="sr-Cyrl-RS"/>
        </w:rPr>
        <w:t>35</w:t>
      </w:r>
      <w:r w:rsidRPr="00B82924">
        <w:rPr>
          <w:lang w:val="sr-Cyrl-RS"/>
        </w:rPr>
        <w:t xml:space="preserve"> Дијаграм класа: манипулација сесијама</w:t>
      </w:r>
    </w:p>
    <w:p w14:paraId="075F3978" w14:textId="77777777" w:rsidR="00D70EC7" w:rsidRPr="00B82924" w:rsidRDefault="002146E3" w:rsidP="00D70EC7">
      <w:pPr>
        <w:keepNext/>
        <w:rPr>
          <w:lang w:val="sr-Cyrl-RS"/>
        </w:rPr>
      </w:pPr>
      <w:r w:rsidRPr="00B82924">
        <w:rPr>
          <w:noProof/>
          <w:lang w:val="sr-Cyrl-RS" w:eastAsia="en-US"/>
        </w:rPr>
        <w:lastRenderedPageBreak/>
        <mc:AlternateContent>
          <mc:Choice Requires="wps">
            <w:drawing>
              <wp:anchor distT="0" distB="0" distL="114300" distR="114300" simplePos="0" relativeHeight="251744256" behindDoc="0" locked="0" layoutInCell="1" allowOverlap="1" wp14:anchorId="39E6178A" wp14:editId="4B21EA9D">
                <wp:simplePos x="0" y="0"/>
                <wp:positionH relativeFrom="margin">
                  <wp:align>left</wp:align>
                </wp:positionH>
                <wp:positionV relativeFrom="paragraph">
                  <wp:posOffset>3345479</wp:posOffset>
                </wp:positionV>
                <wp:extent cx="301180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3011805" cy="635"/>
                        </a:xfrm>
                        <a:prstGeom prst="rect">
                          <a:avLst/>
                        </a:prstGeom>
                        <a:solidFill>
                          <a:prstClr val="white"/>
                        </a:solidFill>
                        <a:ln>
                          <a:noFill/>
                        </a:ln>
                        <a:effectLst/>
                      </wps:spPr>
                      <wps:txbx>
                        <w:txbxContent>
                          <w:p w14:paraId="4C5A48F0" w14:textId="77777777" w:rsidR="006A36E9" w:rsidRPr="002C765D" w:rsidRDefault="006A36E9" w:rsidP="002146E3">
                            <w:pPr>
                              <w:pStyle w:val="Caption"/>
                              <w:rPr>
                                <w:noProof/>
                                <w:sz w:val="24"/>
                              </w:rPr>
                            </w:pPr>
                            <w:r>
                              <w:rPr>
                                <w:lang w:val="sr-Cyrl-RS"/>
                              </w:rPr>
                              <w:t>Слика 36</w:t>
                            </w:r>
                            <w:r w:rsidRPr="00F76436">
                              <w:t xml:space="preserve"> Дијаграм класа: рад са улогама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6178A" id="Text Box 108" o:spid="_x0000_s1045" type="#_x0000_t202" style="position:absolute;left:0;text-align:left;margin-left:0;margin-top:263.4pt;width:237.15pt;height:.05pt;z-index:25174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" stroked="f">
                <v:textbox style="mso-fit-shape-to-text:t" inset="0,0,0,0">
                  <w:txbxContent>
                    <w:p w14:paraId="4C5A48F0" w14:textId="77777777" w:rsidR="006A36E9" w:rsidRPr="002C765D" w:rsidRDefault="006A36E9" w:rsidP="002146E3">
                      <w:pPr>
                        <w:pStyle w:val="Caption"/>
                        <w:rPr>
                          <w:noProof/>
                          <w:sz w:val="24"/>
                        </w:rPr>
                      </w:pPr>
                      <w:r>
                        <w:rPr>
                          <w:lang w:val="sr-Cyrl-RS"/>
                        </w:rPr>
                        <w:t>Слика 36</w:t>
                      </w:r>
                      <w:r w:rsidRPr="00F76436">
                        <w:t xml:space="preserve"> Дијаграм класа: рад са улогама</w:t>
                      </w:r>
                    </w:p>
                  </w:txbxContent>
                </v:textbox>
                <w10:wrap type="topAndBottom" anchorx="margin"/>
              </v:shape>
            </w:pict>
          </mc:Fallback>
        </mc:AlternateContent>
      </w:r>
      <w:r w:rsidRPr="00B82924">
        <w:rPr>
          <w:noProof/>
          <w:lang w:val="sr-Cyrl-RS" w:eastAsia="en-US"/>
        </w:rPr>
        <w:drawing>
          <wp:anchor distT="0" distB="0" distL="114300" distR="114300" simplePos="0" relativeHeight="251741184" behindDoc="0" locked="0" layoutInCell="1" allowOverlap="1" wp14:anchorId="6F326EEF" wp14:editId="7CD6C839">
            <wp:simplePos x="0" y="0"/>
            <wp:positionH relativeFrom="margin">
              <wp:posOffset>-822</wp:posOffset>
            </wp:positionH>
            <wp:positionV relativeFrom="paragraph">
              <wp:posOffset>409836</wp:posOffset>
            </wp:positionV>
            <wp:extent cx="2228850" cy="30765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oles.png"/>
                    <pic:cNvPicPr/>
                  </pic:nvPicPr>
                  <pic:blipFill>
                    <a:blip r:embed="rId57">
                      <a:extLst>
                        <a:ext uri="{28A0092B-C50C-407E-A947-70E740481C1C}">
                          <a14:useLocalDpi xmlns:a14="http://schemas.microsoft.com/office/drawing/2010/main" val="0"/>
                        </a:ext>
                      </a:extLst>
                    </a:blip>
                    <a:stretch>
                      <a:fillRect/>
                    </a:stretch>
                  </pic:blipFill>
                  <pic:spPr>
                    <a:xfrm>
                      <a:off x="0" y="0"/>
                      <a:ext cx="2228850" cy="3076575"/>
                    </a:xfrm>
                    <a:prstGeom prst="rect">
                      <a:avLst/>
                    </a:prstGeom>
                  </pic:spPr>
                </pic:pic>
              </a:graphicData>
            </a:graphic>
          </wp:anchor>
        </w:drawing>
      </w:r>
    </w:p>
    <w:p w14:paraId="6B2C5C80" w14:textId="77777777" w:rsidR="002146E3" w:rsidRPr="00B82924" w:rsidRDefault="002146E3" w:rsidP="002146E3">
      <w:pPr>
        <w:rPr>
          <w:lang w:val="sr-Cyrl-RS"/>
        </w:rPr>
      </w:pPr>
    </w:p>
    <w:p w14:paraId="1FE58546" w14:textId="77777777" w:rsidR="002146E3" w:rsidRPr="00B82924" w:rsidRDefault="002146E3" w:rsidP="002146E3">
      <w:pPr>
        <w:rPr>
          <w:lang w:val="sr-Cyrl-RS"/>
        </w:rPr>
      </w:pPr>
      <w:r w:rsidRPr="00B82924">
        <w:rPr>
          <w:noProof/>
          <w:lang w:val="sr-Cyrl-RS" w:eastAsia="en-US"/>
        </w:rPr>
        <w:drawing>
          <wp:anchor distT="0" distB="0" distL="114300" distR="114300" simplePos="0" relativeHeight="251742208" behindDoc="0" locked="0" layoutInCell="1" allowOverlap="1" wp14:anchorId="56CC2738" wp14:editId="71097A90">
            <wp:simplePos x="0" y="0"/>
            <wp:positionH relativeFrom="margin">
              <wp:align>left</wp:align>
            </wp:positionH>
            <wp:positionV relativeFrom="paragraph">
              <wp:posOffset>397697</wp:posOffset>
            </wp:positionV>
            <wp:extent cx="2266950" cy="307657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oruke.png"/>
                    <pic:cNvPicPr/>
                  </pic:nvPicPr>
                  <pic:blipFill>
                    <a:blip r:embed="rId58">
                      <a:extLst>
                        <a:ext uri="{28A0092B-C50C-407E-A947-70E740481C1C}">
                          <a14:useLocalDpi xmlns:a14="http://schemas.microsoft.com/office/drawing/2010/main" val="0"/>
                        </a:ext>
                      </a:extLst>
                    </a:blip>
                    <a:stretch>
                      <a:fillRect/>
                    </a:stretch>
                  </pic:blipFill>
                  <pic:spPr>
                    <a:xfrm>
                      <a:off x="0" y="0"/>
                      <a:ext cx="2266950" cy="3076575"/>
                    </a:xfrm>
                    <a:prstGeom prst="rect">
                      <a:avLst/>
                    </a:prstGeom>
                  </pic:spPr>
                </pic:pic>
              </a:graphicData>
            </a:graphic>
          </wp:anchor>
        </w:drawing>
      </w:r>
    </w:p>
    <w:p w14:paraId="4336A220" w14:textId="77777777" w:rsidR="00D70EC7" w:rsidRPr="00B82924" w:rsidRDefault="00D70EC7" w:rsidP="00D70EC7">
      <w:pPr>
        <w:keepNext/>
        <w:rPr>
          <w:lang w:val="sr-Cyrl-RS"/>
        </w:rPr>
      </w:pPr>
    </w:p>
    <w:p w14:paraId="21F67B58" w14:textId="77777777" w:rsidR="00D70EC7" w:rsidRPr="00B82924" w:rsidRDefault="00D70EC7" w:rsidP="002146E3">
      <w:pPr>
        <w:pStyle w:val="Caption"/>
        <w:ind w:firstLine="0"/>
        <w:rPr>
          <w:lang w:val="sr-Cyrl-RS"/>
        </w:rPr>
      </w:pPr>
      <w:r w:rsidRPr="00B82924">
        <w:rPr>
          <w:lang w:val="sr-Cyrl-RS"/>
        </w:rPr>
        <w:t xml:space="preserve">Слика </w:t>
      </w:r>
      <w:r w:rsidR="002146E3" w:rsidRPr="00B82924">
        <w:rPr>
          <w:lang w:val="sr-Cyrl-RS"/>
        </w:rPr>
        <w:t>37</w:t>
      </w:r>
      <w:r w:rsidRPr="00B82924">
        <w:rPr>
          <w:lang w:val="sr-Cyrl-RS"/>
        </w:rPr>
        <w:t xml:space="preserve"> Дијаграм класа: рад са порукама</w:t>
      </w:r>
    </w:p>
    <w:p w14:paraId="07E6B105" w14:textId="77777777" w:rsidR="00D70EC7" w:rsidRPr="00B82924" w:rsidRDefault="00D70EC7" w:rsidP="00D70EC7">
      <w:pPr>
        <w:keepNext/>
        <w:rPr>
          <w:lang w:val="sr-Cyrl-RS"/>
        </w:rPr>
      </w:pPr>
      <w:r w:rsidRPr="00B82924">
        <w:rPr>
          <w:noProof/>
          <w:lang w:val="sr-Cyrl-RS" w:eastAsia="en-US"/>
        </w:rPr>
        <w:lastRenderedPageBreak/>
        <w:drawing>
          <wp:anchor distT="0" distB="0" distL="114300" distR="114300" simplePos="0" relativeHeight="251745280" behindDoc="0" locked="0" layoutInCell="1" allowOverlap="1" wp14:anchorId="13AFE3BF" wp14:editId="5DC0CC8F">
            <wp:simplePos x="0" y="0"/>
            <wp:positionH relativeFrom="margin">
              <wp:align>left</wp:align>
            </wp:positionH>
            <wp:positionV relativeFrom="paragraph">
              <wp:posOffset>0</wp:posOffset>
            </wp:positionV>
            <wp:extent cx="2305372" cy="3077004"/>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lantations.png"/>
                    <pic:cNvPicPr/>
                  </pic:nvPicPr>
                  <pic:blipFill>
                    <a:blip r:embed="rId59">
                      <a:extLst>
                        <a:ext uri="{28A0092B-C50C-407E-A947-70E740481C1C}">
                          <a14:useLocalDpi xmlns:a14="http://schemas.microsoft.com/office/drawing/2010/main" val="0"/>
                        </a:ext>
                      </a:extLst>
                    </a:blip>
                    <a:stretch>
                      <a:fillRect/>
                    </a:stretch>
                  </pic:blipFill>
                  <pic:spPr>
                    <a:xfrm>
                      <a:off x="0" y="0"/>
                      <a:ext cx="2305372" cy="3077004"/>
                    </a:xfrm>
                    <a:prstGeom prst="rect">
                      <a:avLst/>
                    </a:prstGeom>
                  </pic:spPr>
                </pic:pic>
              </a:graphicData>
            </a:graphic>
          </wp:anchor>
        </w:drawing>
      </w:r>
    </w:p>
    <w:p w14:paraId="3821BC52" w14:textId="77777777" w:rsidR="00D70EC7" w:rsidRPr="00B82924" w:rsidRDefault="002146E3" w:rsidP="002146E3">
      <w:pPr>
        <w:pStyle w:val="Caption"/>
        <w:ind w:firstLine="0"/>
        <w:rPr>
          <w:lang w:val="sr-Cyrl-RS"/>
        </w:rPr>
      </w:pPr>
      <w:r w:rsidRPr="00B82924">
        <w:rPr>
          <w:noProof/>
          <w:lang w:val="sr-Cyrl-RS" w:eastAsia="en-US"/>
        </w:rPr>
        <w:drawing>
          <wp:anchor distT="0" distB="0" distL="114300" distR="114300" simplePos="0" relativeHeight="251746304" behindDoc="0" locked="0" layoutInCell="1" allowOverlap="1" wp14:anchorId="4874704D" wp14:editId="36051875">
            <wp:simplePos x="0" y="0"/>
            <wp:positionH relativeFrom="margin">
              <wp:align>left</wp:align>
            </wp:positionH>
            <wp:positionV relativeFrom="paragraph">
              <wp:posOffset>278728</wp:posOffset>
            </wp:positionV>
            <wp:extent cx="2572109" cy="3077004"/>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rkeri.png"/>
                    <pic:cNvPicPr/>
                  </pic:nvPicPr>
                  <pic:blipFill>
                    <a:blip r:embed="rId60">
                      <a:extLst>
                        <a:ext uri="{28A0092B-C50C-407E-A947-70E740481C1C}">
                          <a14:useLocalDpi xmlns:a14="http://schemas.microsoft.com/office/drawing/2010/main" val="0"/>
                        </a:ext>
                      </a:extLst>
                    </a:blip>
                    <a:stretch>
                      <a:fillRect/>
                    </a:stretch>
                  </pic:blipFill>
                  <pic:spPr>
                    <a:xfrm>
                      <a:off x="0" y="0"/>
                      <a:ext cx="2572109" cy="3077004"/>
                    </a:xfrm>
                    <a:prstGeom prst="rect">
                      <a:avLst/>
                    </a:prstGeom>
                  </pic:spPr>
                </pic:pic>
              </a:graphicData>
            </a:graphic>
          </wp:anchor>
        </w:drawing>
      </w:r>
      <w:r w:rsidR="00D70EC7" w:rsidRPr="00B82924">
        <w:rPr>
          <w:lang w:val="sr-Cyrl-RS"/>
        </w:rPr>
        <w:t xml:space="preserve">Слика </w:t>
      </w:r>
      <w:r w:rsidRPr="00B82924">
        <w:rPr>
          <w:lang w:val="sr-Cyrl-RS"/>
        </w:rPr>
        <w:t>38</w:t>
      </w:r>
      <w:r w:rsidR="00D70EC7" w:rsidRPr="00B82924">
        <w:rPr>
          <w:lang w:val="sr-Cyrl-RS"/>
        </w:rPr>
        <w:t xml:space="preserve"> Дијаграм класа: рад са координатама плантажа</w:t>
      </w:r>
    </w:p>
    <w:p w14:paraId="014275C7" w14:textId="77777777" w:rsidR="00D70EC7" w:rsidRPr="00B82924" w:rsidRDefault="00D70EC7" w:rsidP="00D70EC7">
      <w:pPr>
        <w:keepNext/>
        <w:rPr>
          <w:lang w:val="sr-Cyrl-RS"/>
        </w:rPr>
      </w:pPr>
    </w:p>
    <w:p w14:paraId="6DACFA8E" w14:textId="77777777" w:rsidR="00D70EC7" w:rsidRPr="00B82924" w:rsidRDefault="00D70EC7" w:rsidP="002146E3">
      <w:pPr>
        <w:pStyle w:val="Caption"/>
        <w:ind w:firstLine="0"/>
        <w:rPr>
          <w:lang w:val="sr-Cyrl-RS"/>
        </w:rPr>
      </w:pPr>
      <w:r w:rsidRPr="00B82924">
        <w:rPr>
          <w:lang w:val="sr-Cyrl-RS"/>
        </w:rPr>
        <w:t xml:space="preserve">Слика </w:t>
      </w:r>
      <w:r w:rsidR="002146E3" w:rsidRPr="00B82924">
        <w:rPr>
          <w:lang w:val="sr-Cyrl-RS"/>
        </w:rPr>
        <w:t>39</w:t>
      </w:r>
      <w:r w:rsidRPr="00B82924">
        <w:rPr>
          <w:lang w:val="sr-Cyrl-RS"/>
        </w:rPr>
        <w:t xml:space="preserve"> Дијаграм класа: рад са маркерима</w:t>
      </w:r>
    </w:p>
    <w:p w14:paraId="2014FA52" w14:textId="77777777" w:rsidR="00D70EC7" w:rsidRPr="00B82924" w:rsidRDefault="002146E3" w:rsidP="00D70EC7">
      <w:pPr>
        <w:keepNext/>
        <w:rPr>
          <w:lang w:val="sr-Cyrl-RS"/>
        </w:rPr>
      </w:pPr>
      <w:r w:rsidRPr="00B82924">
        <w:rPr>
          <w:noProof/>
          <w:lang w:val="sr-Cyrl-RS" w:eastAsia="en-US"/>
        </w:rPr>
        <w:lastRenderedPageBreak/>
        <mc:AlternateContent>
          <mc:Choice Requires="wps">
            <w:drawing>
              <wp:anchor distT="0" distB="0" distL="114300" distR="114300" simplePos="0" relativeHeight="251750400" behindDoc="0" locked="0" layoutInCell="1" allowOverlap="1" wp14:anchorId="7C881C36" wp14:editId="0CAF5069">
                <wp:simplePos x="0" y="0"/>
                <wp:positionH relativeFrom="margin">
                  <wp:align>left</wp:align>
                </wp:positionH>
                <wp:positionV relativeFrom="paragraph">
                  <wp:posOffset>3313206</wp:posOffset>
                </wp:positionV>
                <wp:extent cx="3388360" cy="635"/>
                <wp:effectExtent l="0" t="0" r="2540" b="0"/>
                <wp:wrapTopAndBottom/>
                <wp:docPr id="109" name="Text Box 109"/>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a:effectLst/>
                      </wps:spPr>
                      <wps:txbx>
                        <w:txbxContent>
                          <w:p w14:paraId="0DB1E985" w14:textId="77777777" w:rsidR="006A36E9" w:rsidRPr="00990AC0" w:rsidRDefault="006A36E9" w:rsidP="002146E3">
                            <w:pPr>
                              <w:pStyle w:val="Caption"/>
                              <w:ind w:firstLine="0"/>
                              <w:rPr>
                                <w:noProof/>
                                <w:sz w:val="24"/>
                              </w:rPr>
                            </w:pPr>
                            <w:r>
                              <w:t>Слика 40</w:t>
                            </w:r>
                            <w:r w:rsidRPr="00590B57">
                              <w:t xml:space="preserve"> Дијаграм класа: рад са финансијским подацима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81C36" id="Text Box 109" o:spid="_x0000_s1046" type="#_x0000_t202" style="position:absolute;left:0;text-align:left;margin-left:0;margin-top:260.9pt;width:266.8pt;height:.05pt;z-index:251750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" stroked="f">
                <v:textbox style="mso-fit-shape-to-text:t" inset="0,0,0,0">
                  <w:txbxContent>
                    <w:p w14:paraId="0DB1E985" w14:textId="77777777" w:rsidR="006A36E9" w:rsidRPr="00990AC0" w:rsidRDefault="006A36E9" w:rsidP="002146E3">
                      <w:pPr>
                        <w:pStyle w:val="Caption"/>
                        <w:ind w:firstLine="0"/>
                        <w:rPr>
                          <w:noProof/>
                          <w:sz w:val="24"/>
                        </w:rPr>
                      </w:pPr>
                      <w:r>
                        <w:t>Слика 40</w:t>
                      </w:r>
                      <w:r w:rsidRPr="00590B57">
                        <w:t xml:space="preserve"> Дијаграм класа: рад са финансијским подацима</w:t>
                      </w:r>
                    </w:p>
                  </w:txbxContent>
                </v:textbox>
                <w10:wrap type="topAndBottom" anchorx="margin"/>
              </v:shape>
            </w:pict>
          </mc:Fallback>
        </mc:AlternateContent>
      </w:r>
      <w:r w:rsidRPr="00B82924">
        <w:rPr>
          <w:noProof/>
          <w:lang w:val="sr-Cyrl-RS" w:eastAsia="en-US"/>
        </w:rPr>
        <w:drawing>
          <wp:anchor distT="0" distB="0" distL="114300" distR="114300" simplePos="0" relativeHeight="251748352" behindDoc="0" locked="0" layoutInCell="1" allowOverlap="1" wp14:anchorId="3CAC8B4F" wp14:editId="42693442">
            <wp:simplePos x="0" y="0"/>
            <wp:positionH relativeFrom="margin">
              <wp:align>left</wp:align>
            </wp:positionH>
            <wp:positionV relativeFrom="paragraph">
              <wp:posOffset>302260</wp:posOffset>
            </wp:positionV>
            <wp:extent cx="2229161" cy="3077004"/>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nance.png"/>
                    <pic:cNvPicPr/>
                  </pic:nvPicPr>
                  <pic:blipFill>
                    <a:blip r:embed="rId61">
                      <a:extLst>
                        <a:ext uri="{28A0092B-C50C-407E-A947-70E740481C1C}">
                          <a14:useLocalDpi xmlns:a14="http://schemas.microsoft.com/office/drawing/2010/main" val="0"/>
                        </a:ext>
                      </a:extLst>
                    </a:blip>
                    <a:stretch>
                      <a:fillRect/>
                    </a:stretch>
                  </pic:blipFill>
                  <pic:spPr>
                    <a:xfrm>
                      <a:off x="0" y="0"/>
                      <a:ext cx="2229161" cy="3077004"/>
                    </a:xfrm>
                    <a:prstGeom prst="rect">
                      <a:avLst/>
                    </a:prstGeom>
                  </pic:spPr>
                </pic:pic>
              </a:graphicData>
            </a:graphic>
          </wp:anchor>
        </w:drawing>
      </w:r>
    </w:p>
    <w:p w14:paraId="5FD3EDFC" w14:textId="77777777" w:rsidR="00D70EC7" w:rsidRPr="00B82924" w:rsidRDefault="00D70EC7" w:rsidP="00D70EC7">
      <w:pPr>
        <w:keepNext/>
        <w:rPr>
          <w:lang w:val="sr-Cyrl-RS"/>
        </w:rPr>
      </w:pPr>
    </w:p>
    <w:p w14:paraId="605DC05A" w14:textId="77777777" w:rsidR="00D70EC7" w:rsidRPr="00B82924" w:rsidRDefault="00D70EC7" w:rsidP="00D70EC7">
      <w:pPr>
        <w:rPr>
          <w:i/>
          <w:iCs/>
          <w:color w:val="696464" w:themeColor="text2"/>
          <w:sz w:val="18"/>
          <w:szCs w:val="18"/>
          <w:lang w:val="sr-Cyrl-RS"/>
        </w:rPr>
      </w:pPr>
      <w:r w:rsidRPr="00B82924">
        <w:rPr>
          <w:lang w:val="sr-Cyrl-RS"/>
        </w:rPr>
        <w:br w:type="page"/>
      </w:r>
    </w:p>
    <w:p w14:paraId="07A91471" w14:textId="77777777" w:rsidR="002146E3" w:rsidRPr="00B82924" w:rsidRDefault="002146E3" w:rsidP="002146E3">
      <w:pPr>
        <w:pStyle w:val="Caption"/>
        <w:ind w:firstLine="0"/>
        <w:rPr>
          <w:lang w:val="sr-Cyrl-RS"/>
        </w:rPr>
      </w:pPr>
      <w:r w:rsidRPr="00B82924">
        <w:rPr>
          <w:noProof/>
          <w:lang w:val="sr-Cyrl-RS" w:eastAsia="en-US"/>
        </w:rPr>
        <w:lastRenderedPageBreak/>
        <w:drawing>
          <wp:anchor distT="0" distB="0" distL="114300" distR="114300" simplePos="0" relativeHeight="251747328" behindDoc="0" locked="0" layoutInCell="1" allowOverlap="1" wp14:anchorId="5906AAA8" wp14:editId="6FCDD156">
            <wp:simplePos x="0" y="0"/>
            <wp:positionH relativeFrom="margin">
              <wp:posOffset>0</wp:posOffset>
            </wp:positionH>
            <wp:positionV relativeFrom="paragraph">
              <wp:posOffset>0</wp:posOffset>
            </wp:positionV>
            <wp:extent cx="4543425" cy="6196330"/>
            <wp:effectExtent l="0" t="0" r="952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kspertski2.png"/>
                    <pic:cNvPicPr/>
                  </pic:nvPicPr>
                  <pic:blipFill rotWithShape="1">
                    <a:blip r:embed="rId62">
                      <a:extLst>
                        <a:ext uri="{28A0092B-C50C-407E-A947-70E740481C1C}">
                          <a14:useLocalDpi xmlns:a14="http://schemas.microsoft.com/office/drawing/2010/main" val="0"/>
                        </a:ext>
                      </a:extLst>
                    </a:blip>
                    <a:srcRect b="12452"/>
                    <a:stretch/>
                  </pic:blipFill>
                  <pic:spPr bwMode="auto">
                    <a:xfrm>
                      <a:off x="0" y="0"/>
                      <a:ext cx="4543425" cy="6196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82924">
        <w:rPr>
          <w:lang w:val="sr-Cyrl-RS"/>
        </w:rPr>
        <w:t xml:space="preserve"> Слика 41 Дијаграм класа: напредни експертски систем</w:t>
      </w:r>
    </w:p>
    <w:p w14:paraId="7C81DB0F" w14:textId="77777777" w:rsidR="00D70EC7" w:rsidRPr="00B82924" w:rsidRDefault="00D70EC7" w:rsidP="00D70EC7">
      <w:pPr>
        <w:pStyle w:val="Caption"/>
        <w:keepNext/>
        <w:rPr>
          <w:lang w:val="sr-Cyrl-RS"/>
        </w:rPr>
      </w:pPr>
    </w:p>
    <w:p w14:paraId="1CBDCE81" w14:textId="77777777" w:rsidR="002146E3" w:rsidRPr="00B82924" w:rsidRDefault="002146E3" w:rsidP="00D70EC7">
      <w:pPr>
        <w:pStyle w:val="Caption"/>
        <w:rPr>
          <w:lang w:val="sr-Cyrl-RS"/>
        </w:rPr>
      </w:pPr>
    </w:p>
    <w:p w14:paraId="38A7EEAD" w14:textId="77777777" w:rsidR="00D70EC7" w:rsidRPr="00B82924" w:rsidRDefault="00A31DBD" w:rsidP="00D70EC7">
      <w:pPr>
        <w:rPr>
          <w:lang w:val="sr-Cyrl-RS"/>
        </w:rPr>
      </w:pPr>
      <w:r w:rsidRPr="00B82924">
        <w:rPr>
          <w:noProof/>
          <w:lang w:val="sr-Cyrl-RS" w:eastAsia="en-US"/>
        </w:rPr>
        <w:lastRenderedPageBreak/>
        <mc:AlternateContent>
          <mc:Choice Requires="wps">
            <w:drawing>
              <wp:anchor distT="0" distB="0" distL="114300" distR="114300" simplePos="0" relativeHeight="251754496" behindDoc="0" locked="0" layoutInCell="1" allowOverlap="1" wp14:anchorId="45E4B612" wp14:editId="7229A4AE">
                <wp:simplePos x="0" y="0"/>
                <wp:positionH relativeFrom="margin">
                  <wp:posOffset>-635</wp:posOffset>
                </wp:positionH>
                <wp:positionV relativeFrom="paragraph">
                  <wp:posOffset>3058422</wp:posOffset>
                </wp:positionV>
                <wp:extent cx="3867150" cy="266700"/>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867150" cy="266700"/>
                        </a:xfrm>
                        <a:prstGeom prst="rect">
                          <a:avLst/>
                        </a:prstGeom>
                        <a:solidFill>
                          <a:prstClr val="white"/>
                        </a:solidFill>
                        <a:ln>
                          <a:noFill/>
                        </a:ln>
                        <a:effectLst/>
                      </wps:spPr>
                      <wps:txbx>
                        <w:txbxContent>
                          <w:p w14:paraId="3E3C0FF2" w14:textId="77777777" w:rsidR="006A36E9" w:rsidRPr="002B393D" w:rsidRDefault="006A36E9" w:rsidP="00A31DBD">
                            <w:pPr>
                              <w:pStyle w:val="Caption"/>
                              <w:rPr>
                                <w:noProof/>
                                <w:sz w:val="24"/>
                              </w:rPr>
                            </w:pPr>
                            <w:r w:rsidRPr="00070CFE">
                              <w:t>Слика 42  Дијаграм класа: основни експертски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4B612" id="Text Box 110" o:spid="_x0000_s1047" type="#_x0000_t202" style="position:absolute;left:0;text-align:left;margin-left:-.05pt;margin-top:240.8pt;width:304.5pt;height:21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3/pOAIAAHoEAAAOAAAAZHJzL2Uyb0RvYy54bWysVE2P2jAQvVfqf7B8LwGqsi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" stroked="f">
                <v:textbox style="mso-fit-shape-to-text:t" inset="0,0,0,0">
                  <w:txbxContent>
                    <w:p w14:paraId="3E3C0FF2" w14:textId="77777777" w:rsidR="006A36E9" w:rsidRPr="002B393D" w:rsidRDefault="006A36E9" w:rsidP="00A31DBD">
                      <w:pPr>
                        <w:pStyle w:val="Caption"/>
                        <w:rPr>
                          <w:noProof/>
                          <w:sz w:val="24"/>
                        </w:rPr>
                      </w:pPr>
                      <w:r w:rsidRPr="00070CFE">
                        <w:t>Слика 42  Дијаграм класа: основни експертски систем</w:t>
                      </w:r>
                    </w:p>
                  </w:txbxContent>
                </v:textbox>
                <w10:wrap type="topAndBottom" anchorx="margin"/>
              </v:shape>
            </w:pict>
          </mc:Fallback>
        </mc:AlternateContent>
      </w:r>
      <w:r w:rsidRPr="00B82924">
        <w:rPr>
          <w:noProof/>
          <w:lang w:val="sr-Cyrl-RS" w:eastAsia="en-US"/>
        </w:rPr>
        <w:drawing>
          <wp:anchor distT="0" distB="0" distL="114300" distR="114300" simplePos="0" relativeHeight="251751424" behindDoc="0" locked="0" layoutInCell="1" allowOverlap="1" wp14:anchorId="429FA6BD" wp14:editId="01CC807F">
            <wp:simplePos x="0" y="0"/>
            <wp:positionH relativeFrom="margin">
              <wp:posOffset>-897</wp:posOffset>
            </wp:positionH>
            <wp:positionV relativeFrom="paragraph">
              <wp:posOffset>486</wp:posOffset>
            </wp:positionV>
            <wp:extent cx="3867150" cy="30765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kspertski1.png"/>
                    <pic:cNvPicPr/>
                  </pic:nvPicPr>
                  <pic:blipFill>
                    <a:blip r:embed="rId63">
                      <a:extLst>
                        <a:ext uri="{28A0092B-C50C-407E-A947-70E740481C1C}">
                          <a14:useLocalDpi xmlns:a14="http://schemas.microsoft.com/office/drawing/2010/main" val="0"/>
                        </a:ext>
                      </a:extLst>
                    </a:blip>
                    <a:stretch>
                      <a:fillRect/>
                    </a:stretch>
                  </pic:blipFill>
                  <pic:spPr>
                    <a:xfrm>
                      <a:off x="0" y="0"/>
                      <a:ext cx="3867150" cy="3076575"/>
                    </a:xfrm>
                    <a:prstGeom prst="rect">
                      <a:avLst/>
                    </a:prstGeom>
                  </pic:spPr>
                </pic:pic>
              </a:graphicData>
            </a:graphic>
          </wp:anchor>
        </w:drawing>
      </w:r>
    </w:p>
    <w:p w14:paraId="1D7C2516" w14:textId="77777777" w:rsidR="00D70EC7" w:rsidRPr="00B82924" w:rsidRDefault="00A31DBD" w:rsidP="00D70EC7">
      <w:pPr>
        <w:keepNext/>
        <w:rPr>
          <w:lang w:val="sr-Cyrl-RS"/>
        </w:rPr>
      </w:pPr>
      <w:r w:rsidRPr="00B82924">
        <w:rPr>
          <w:noProof/>
          <w:lang w:val="sr-Cyrl-RS" w:eastAsia="en-US"/>
        </w:rPr>
        <w:lastRenderedPageBreak/>
        <w:drawing>
          <wp:anchor distT="0" distB="0" distL="114300" distR="114300" simplePos="0" relativeHeight="251752448" behindDoc="0" locked="0" layoutInCell="1" allowOverlap="1" wp14:anchorId="1D6A47D4" wp14:editId="115252A2">
            <wp:simplePos x="0" y="0"/>
            <wp:positionH relativeFrom="margin">
              <wp:posOffset>-821</wp:posOffset>
            </wp:positionH>
            <wp:positionV relativeFrom="paragraph">
              <wp:posOffset>0</wp:posOffset>
            </wp:positionV>
            <wp:extent cx="3543300" cy="6296660"/>
            <wp:effectExtent l="0" t="0" r="0" b="889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ke1.png"/>
                    <pic:cNvPicPr/>
                  </pic:nvPicPr>
                  <pic:blipFill>
                    <a:blip r:embed="rId64">
                      <a:extLst>
                        <a:ext uri="{28A0092B-C50C-407E-A947-70E740481C1C}">
                          <a14:useLocalDpi xmlns:a14="http://schemas.microsoft.com/office/drawing/2010/main" val="0"/>
                        </a:ext>
                      </a:extLst>
                    </a:blip>
                    <a:stretch>
                      <a:fillRect/>
                    </a:stretch>
                  </pic:blipFill>
                  <pic:spPr>
                    <a:xfrm>
                      <a:off x="0" y="0"/>
                      <a:ext cx="3543300" cy="6296660"/>
                    </a:xfrm>
                    <a:prstGeom prst="rect">
                      <a:avLst/>
                    </a:prstGeom>
                  </pic:spPr>
                </pic:pic>
              </a:graphicData>
            </a:graphic>
          </wp:anchor>
        </w:drawing>
      </w:r>
    </w:p>
    <w:p w14:paraId="3EA78659" w14:textId="77777777" w:rsidR="00A31DBD" w:rsidRPr="00B82924" w:rsidRDefault="00A31DBD">
      <w:pPr>
        <w:ind w:firstLine="0"/>
        <w:jc w:val="left"/>
        <w:rPr>
          <w:lang w:val="sr-Cyrl-RS"/>
        </w:rPr>
      </w:pPr>
      <w:r w:rsidRPr="00B82924">
        <w:rPr>
          <w:lang w:val="sr-Cyrl-RS"/>
        </w:rPr>
        <w:br w:type="page"/>
      </w:r>
    </w:p>
    <w:p w14:paraId="3BD9D781" w14:textId="77777777" w:rsidR="00A31DBD" w:rsidRPr="00B82924" w:rsidRDefault="00A31DBD" w:rsidP="00A31DBD">
      <w:pPr>
        <w:rPr>
          <w:lang w:val="sr-Cyrl-RS"/>
        </w:rPr>
      </w:pPr>
      <w:r w:rsidRPr="00B82924">
        <w:rPr>
          <w:noProof/>
          <w:lang w:val="sr-Cyrl-RS" w:eastAsia="en-US"/>
        </w:rPr>
        <w:lastRenderedPageBreak/>
        <mc:AlternateContent>
          <mc:Choice Requires="wps">
            <w:drawing>
              <wp:anchor distT="0" distB="0" distL="114300" distR="114300" simplePos="0" relativeHeight="251757568" behindDoc="0" locked="0" layoutInCell="1" allowOverlap="1" wp14:anchorId="1E38C754" wp14:editId="03439705">
                <wp:simplePos x="0" y="0"/>
                <wp:positionH relativeFrom="column">
                  <wp:posOffset>0</wp:posOffset>
                </wp:positionH>
                <wp:positionV relativeFrom="paragraph">
                  <wp:posOffset>6087110</wp:posOffset>
                </wp:positionV>
                <wp:extent cx="370522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a:effectLst/>
                      </wps:spPr>
                      <wps:txbx>
                        <w:txbxContent>
                          <w:p w14:paraId="2A1A1E57" w14:textId="77777777" w:rsidR="006A36E9" w:rsidRPr="00D62BA2" w:rsidRDefault="006A36E9" w:rsidP="00A31DBD">
                            <w:pPr>
                              <w:pStyle w:val="Caption"/>
                              <w:rPr>
                                <w:noProof/>
                                <w:sz w:val="24"/>
                              </w:rPr>
                            </w:pPr>
                            <w:r>
                              <w:rPr>
                                <w:lang w:val="sr-Cyrl-RS"/>
                              </w:rPr>
                              <w:t xml:space="preserve">Слика 43 </w:t>
                            </w:r>
                            <w:r w:rsidRPr="00042219">
                              <w:t>Дијаграм класа: комуникација са фејк системом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8C754" id="Text Box 111" o:spid="_x0000_s1048" type="#_x0000_t202" style="position:absolute;left:0;text-align:left;margin-left:0;margin-top:479.3pt;width:29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" stroked="f">
                <v:textbox style="mso-fit-shape-to-text:t" inset="0,0,0,0">
                  <w:txbxContent>
                    <w:p w14:paraId="2A1A1E57" w14:textId="77777777" w:rsidR="006A36E9" w:rsidRPr="00D62BA2" w:rsidRDefault="006A36E9" w:rsidP="00A31DBD">
                      <w:pPr>
                        <w:pStyle w:val="Caption"/>
                        <w:rPr>
                          <w:noProof/>
                          <w:sz w:val="24"/>
                        </w:rPr>
                      </w:pPr>
                      <w:r>
                        <w:rPr>
                          <w:lang w:val="sr-Cyrl-RS"/>
                        </w:rPr>
                        <w:t xml:space="preserve">Слика 43 </w:t>
                      </w:r>
                      <w:r w:rsidRPr="00042219">
                        <w:t>Дијаграм класа: комуникација са фејк системом</w:t>
                      </w:r>
                    </w:p>
                  </w:txbxContent>
                </v:textbox>
                <w10:wrap type="topAndBottom"/>
              </v:shape>
            </w:pict>
          </mc:Fallback>
        </mc:AlternateContent>
      </w:r>
      <w:r w:rsidRPr="00B82924">
        <w:rPr>
          <w:noProof/>
          <w:lang w:val="sr-Cyrl-RS" w:eastAsia="en-US"/>
        </w:rPr>
        <w:drawing>
          <wp:anchor distT="0" distB="0" distL="114300" distR="114300" simplePos="0" relativeHeight="251755520" behindDoc="0" locked="0" layoutInCell="1" allowOverlap="1" wp14:anchorId="53054274" wp14:editId="0BD3395B">
            <wp:simplePos x="0" y="0"/>
            <wp:positionH relativeFrom="margin">
              <wp:align>left</wp:align>
            </wp:positionH>
            <wp:positionV relativeFrom="paragraph">
              <wp:posOffset>0</wp:posOffset>
            </wp:positionV>
            <wp:extent cx="3705225" cy="6029960"/>
            <wp:effectExtent l="0" t="0" r="9525" b="889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ake2.png"/>
                    <pic:cNvPicPr/>
                  </pic:nvPicPr>
                  <pic:blipFill>
                    <a:blip r:embed="rId65">
                      <a:extLst>
                        <a:ext uri="{28A0092B-C50C-407E-A947-70E740481C1C}">
                          <a14:useLocalDpi xmlns:a14="http://schemas.microsoft.com/office/drawing/2010/main" val="0"/>
                        </a:ext>
                      </a:extLst>
                    </a:blip>
                    <a:stretch>
                      <a:fillRect/>
                    </a:stretch>
                  </pic:blipFill>
                  <pic:spPr>
                    <a:xfrm>
                      <a:off x="0" y="0"/>
                      <a:ext cx="3705225" cy="6029960"/>
                    </a:xfrm>
                    <a:prstGeom prst="rect">
                      <a:avLst/>
                    </a:prstGeom>
                  </pic:spPr>
                </pic:pic>
              </a:graphicData>
            </a:graphic>
          </wp:anchor>
        </w:drawing>
      </w:r>
    </w:p>
    <w:p w14:paraId="2F2D3B2B" w14:textId="77777777" w:rsidR="00D70EC7" w:rsidRPr="00B82924" w:rsidRDefault="00D70EC7" w:rsidP="00D70EC7">
      <w:pPr>
        <w:rPr>
          <w:lang w:val="sr-Cyrl-RS"/>
        </w:rPr>
      </w:pPr>
    </w:p>
    <w:p w14:paraId="7543A926" w14:textId="77777777" w:rsidR="00BF6F20" w:rsidRPr="00B82924" w:rsidRDefault="00BF6F20">
      <w:pPr>
        <w:ind w:firstLine="0"/>
        <w:jc w:val="left"/>
        <w:rPr>
          <w:szCs w:val="24"/>
          <w:lang w:val="sr-Cyrl-RS"/>
        </w:rPr>
      </w:pPr>
      <w:r w:rsidRPr="00B82924">
        <w:rPr>
          <w:szCs w:val="24"/>
          <w:lang w:val="sr-Cyrl-RS"/>
        </w:rPr>
        <w:br w:type="page"/>
      </w:r>
    </w:p>
    <w:p w14:paraId="3FBD106A" w14:textId="77777777" w:rsidR="00BF6F20" w:rsidRPr="00B82924" w:rsidRDefault="00BF6F20" w:rsidP="00BF6F20">
      <w:pPr>
        <w:pStyle w:val="Heading1"/>
      </w:pPr>
      <w:bookmarkStart w:id="52" w:name="_Toc484365401"/>
      <w:r w:rsidRPr="00B82924">
        <w:lastRenderedPageBreak/>
        <w:t>8. Дијаграми случајева коришћења</w:t>
      </w:r>
      <w:bookmarkEnd w:id="52"/>
    </w:p>
    <w:p w14:paraId="532B84DA" w14:textId="77777777" w:rsidR="00BF6F20" w:rsidRPr="00B82924" w:rsidRDefault="00BF6F20" w:rsidP="00BF6F20">
      <w:pPr>
        <w:rPr>
          <w:lang w:val="sr-Cyrl-RS"/>
        </w:rPr>
      </w:pPr>
    </w:p>
    <w:p w14:paraId="479490F0" w14:textId="77777777" w:rsidR="00BF6F20" w:rsidRPr="00B82924" w:rsidRDefault="00BF6F20" w:rsidP="00BF6F20">
      <w:pPr>
        <w:pStyle w:val="Heading2"/>
        <w:rPr>
          <w:lang w:val="sr-Cyrl-RS"/>
        </w:rPr>
      </w:pPr>
      <w:commentRangeStart w:id="53"/>
      <w:r w:rsidRPr="00B82924">
        <w:rPr>
          <w:lang w:val="sr-Cyrl-RS"/>
        </w:rPr>
        <w:tab/>
      </w:r>
      <w:bookmarkStart w:id="54" w:name="_Toc484365402"/>
      <w:r w:rsidRPr="00B82924">
        <w:rPr>
          <w:lang w:val="sr-Cyrl-RS"/>
        </w:rPr>
        <w:t>8.1 Регистрација и пријављивање на систем</w:t>
      </w:r>
      <w:bookmarkEnd w:id="54"/>
      <w:commentRangeEnd w:id="53"/>
      <w:r w:rsidR="00CE6A11">
        <w:rPr>
          <w:rStyle w:val="CommentReference"/>
          <w:rFonts w:eastAsiaTheme="minorEastAsia" w:cstheme="minorBidi"/>
          <w:color w:val="auto"/>
        </w:rPr>
        <w:commentReference w:id="53"/>
      </w:r>
    </w:p>
    <w:p w14:paraId="298916B0" w14:textId="77777777" w:rsidR="00BF6F20" w:rsidRPr="00B82924" w:rsidRDefault="00BF6F20" w:rsidP="00BF6F20">
      <w:pPr>
        <w:rPr>
          <w:lang w:val="sr-Cyrl-RS"/>
        </w:rPr>
      </w:pPr>
    </w:p>
    <w:p w14:paraId="0B382D11" w14:textId="77777777" w:rsidR="00BF6F20" w:rsidRPr="00B82924" w:rsidRDefault="00BF6F20" w:rsidP="00BF6F20">
      <w:pPr>
        <w:rPr>
          <w:lang w:val="sr-Cyrl-RS"/>
        </w:rPr>
      </w:pPr>
      <w:r w:rsidRPr="00B82924">
        <w:rPr>
          <w:noProof/>
          <w:lang w:val="sr-Cyrl-RS" w:eastAsia="en-US"/>
        </w:rPr>
        <w:drawing>
          <wp:anchor distT="0" distB="0" distL="114300" distR="114300" simplePos="0" relativeHeight="251759616" behindDoc="1" locked="0" layoutInCell="1" allowOverlap="1" wp14:anchorId="414C210A" wp14:editId="209C5354">
            <wp:simplePos x="0" y="0"/>
            <wp:positionH relativeFrom="column">
              <wp:posOffset>866775</wp:posOffset>
            </wp:positionH>
            <wp:positionV relativeFrom="paragraph">
              <wp:posOffset>1162050</wp:posOffset>
            </wp:positionV>
            <wp:extent cx="4753610" cy="4734560"/>
            <wp:effectExtent l="0" t="0" r="8890" b="889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 prijavljivanja.PNG"/>
                    <pic:cNvPicPr/>
                  </pic:nvPicPr>
                  <pic:blipFill>
                    <a:blip r:embed="rId66">
                      <a:extLst>
                        <a:ext uri="{28A0092B-C50C-407E-A947-70E740481C1C}">
                          <a14:useLocalDpi xmlns:a14="http://schemas.microsoft.com/office/drawing/2010/main" val="0"/>
                        </a:ext>
                      </a:extLst>
                    </a:blip>
                    <a:stretch>
                      <a:fillRect/>
                    </a:stretch>
                  </pic:blipFill>
                  <pic:spPr>
                    <a:xfrm>
                      <a:off x="0" y="0"/>
                      <a:ext cx="4753610" cy="4734560"/>
                    </a:xfrm>
                    <a:prstGeom prst="rect">
                      <a:avLst/>
                    </a:prstGeom>
                  </pic:spPr>
                </pic:pic>
              </a:graphicData>
            </a:graphic>
          </wp:anchor>
        </w:drawing>
      </w:r>
      <w:r w:rsidRPr="00B82924">
        <w:rPr>
          <w:lang w:val="sr-Cyrl-RS"/>
        </w:rPr>
        <w:t>Дијаграм описује могућности приказа почетне стране одакле може да приступи страни за пријављивање и регистрацију. Приликом регистрацији корисник је у обавези да унесе валидне податке, у супротном корисник ће добити поруку о неуспешној регистрацији. Након успешне регистрације корисник се помоћу корисничког имена и шифре пријавити на систем. У случају да је корисник заборавио своју шифру може је повратити уносом свог корисничког имена након чега му на e-mail стиже нова шифра.</w:t>
      </w:r>
    </w:p>
    <w:p w14:paraId="05259176" w14:textId="77777777" w:rsidR="00BF6F20" w:rsidRPr="00B82924" w:rsidRDefault="00BF6F20" w:rsidP="00BF6F20">
      <w:pPr>
        <w:rPr>
          <w:lang w:val="sr-Cyrl-RS"/>
        </w:rPr>
      </w:pPr>
    </w:p>
    <w:p w14:paraId="0D4A1CC2" w14:textId="77777777" w:rsidR="00BF6F20" w:rsidRPr="00B82924" w:rsidRDefault="00BF6F20" w:rsidP="00BF6F20">
      <w:pPr>
        <w:rPr>
          <w:lang w:val="sr-Cyrl-RS"/>
        </w:rPr>
      </w:pPr>
      <w:r w:rsidRPr="00B82924">
        <w:rPr>
          <w:noProof/>
          <w:lang w:val="sr-Cyrl-RS" w:eastAsia="en-US"/>
        </w:rPr>
        <mc:AlternateContent>
          <mc:Choice Requires="wps">
            <w:drawing>
              <wp:anchor distT="0" distB="0" distL="114300" distR="114300" simplePos="0" relativeHeight="251760640" behindDoc="0" locked="0" layoutInCell="1" allowOverlap="1" wp14:anchorId="28357710" wp14:editId="26256779">
                <wp:simplePos x="0" y="0"/>
                <wp:positionH relativeFrom="column">
                  <wp:posOffset>1552575</wp:posOffset>
                </wp:positionH>
                <wp:positionV relativeFrom="paragraph">
                  <wp:posOffset>4476750</wp:posOffset>
                </wp:positionV>
                <wp:extent cx="475361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a:effectLst/>
                      </wps:spPr>
                      <wps:txbx>
                        <w:txbxContent>
                          <w:p w14:paraId="025DBD6B" w14:textId="77777777" w:rsidR="006A36E9" w:rsidRPr="007064DA" w:rsidRDefault="006A36E9" w:rsidP="00185B7A">
                            <w:pPr>
                              <w:pStyle w:val="Caption"/>
                              <w:ind w:firstLine="0"/>
                              <w:rPr>
                                <w:noProof/>
                              </w:rPr>
                            </w:pPr>
                            <w:r>
                              <w:t xml:space="preserve"> Слика 44. </w:t>
                            </w:r>
                            <w:r>
                              <w:rPr>
                                <w:lang w:val="sr-Cyrl-RS"/>
                              </w:rPr>
                              <w:t>Случај коришћења: регистровање и пријављивање на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57710" id="Text Box 112" o:spid="_x0000_s1049" type="#_x0000_t202" style="position:absolute;left:0;text-align:left;margin-left:122.25pt;margin-top:352.5pt;width:374.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" stroked="f">
                <v:textbox style="mso-fit-shape-to-text:t" inset="0,0,0,0">
                  <w:txbxContent>
                    <w:p w14:paraId="025DBD6B" w14:textId="77777777" w:rsidR="006A36E9" w:rsidRPr="007064DA" w:rsidRDefault="006A36E9" w:rsidP="00185B7A">
                      <w:pPr>
                        <w:pStyle w:val="Caption"/>
                        <w:ind w:firstLine="0"/>
                        <w:rPr>
                          <w:noProof/>
                        </w:rPr>
                      </w:pPr>
                      <w:r>
                        <w:t xml:space="preserve"> Слика 44. </w:t>
                      </w:r>
                      <w:r>
                        <w:rPr>
                          <w:lang w:val="sr-Cyrl-RS"/>
                        </w:rPr>
                        <w:t>Случај коришћења: регистровање и пријављивање на систем</w:t>
                      </w:r>
                    </w:p>
                  </w:txbxContent>
                </v:textbox>
                <w10:wrap type="square"/>
              </v:shape>
            </w:pict>
          </mc:Fallback>
        </mc:AlternateContent>
      </w:r>
    </w:p>
    <w:p w14:paraId="6F3DFD7D" w14:textId="77777777" w:rsidR="00BF6F20" w:rsidRPr="00B82924" w:rsidRDefault="00BF6F20" w:rsidP="00BF6F20">
      <w:pPr>
        <w:rPr>
          <w:lang w:val="sr-Cyrl-RS"/>
        </w:rPr>
      </w:pPr>
    </w:p>
    <w:p w14:paraId="38329B66" w14:textId="77777777" w:rsidR="00BF6F20" w:rsidRPr="00B82924" w:rsidRDefault="00BF6F20" w:rsidP="00BF6F20">
      <w:pPr>
        <w:rPr>
          <w:lang w:val="sr-Cyrl-RS"/>
        </w:rPr>
      </w:pPr>
    </w:p>
    <w:p w14:paraId="08805C9E" w14:textId="77777777" w:rsidR="00BF6F20" w:rsidRPr="00B82924" w:rsidRDefault="00BF6F20" w:rsidP="00BF6F20">
      <w:pPr>
        <w:rPr>
          <w:lang w:val="sr-Cyrl-RS"/>
        </w:rPr>
      </w:pPr>
    </w:p>
    <w:p w14:paraId="3F6DD498" w14:textId="77777777" w:rsidR="00BF6F20" w:rsidRPr="00B82924" w:rsidRDefault="00BF6F20" w:rsidP="00BF6F20">
      <w:pPr>
        <w:rPr>
          <w:lang w:val="sr-Cyrl-RS"/>
        </w:rPr>
      </w:pPr>
    </w:p>
    <w:p w14:paraId="738191B9" w14:textId="77777777" w:rsidR="00BF6F20" w:rsidRPr="00B82924" w:rsidRDefault="00BF6F20" w:rsidP="00BF6F20">
      <w:pPr>
        <w:rPr>
          <w:lang w:val="sr-Cyrl-RS"/>
        </w:rPr>
      </w:pPr>
    </w:p>
    <w:p w14:paraId="4CC0637D" w14:textId="77777777" w:rsidR="00BF6F20" w:rsidRPr="00B82924" w:rsidRDefault="00BF6F20" w:rsidP="00BF6F20">
      <w:pPr>
        <w:rPr>
          <w:lang w:val="sr-Cyrl-RS"/>
        </w:rPr>
      </w:pPr>
    </w:p>
    <w:p w14:paraId="0BB580DD" w14:textId="77777777" w:rsidR="00BF6F20" w:rsidRPr="00B82924" w:rsidRDefault="00BF6F20" w:rsidP="00BF6F20">
      <w:pPr>
        <w:rPr>
          <w:lang w:val="sr-Cyrl-RS"/>
        </w:rPr>
      </w:pPr>
    </w:p>
    <w:p w14:paraId="4D1D5894" w14:textId="77777777" w:rsidR="00BF6F20" w:rsidRPr="00B82924" w:rsidRDefault="00BF6F20" w:rsidP="00BF6F20">
      <w:pPr>
        <w:rPr>
          <w:lang w:val="sr-Cyrl-RS"/>
        </w:rPr>
      </w:pPr>
    </w:p>
    <w:p w14:paraId="79DC0BBD" w14:textId="77777777" w:rsidR="00BF6F20" w:rsidRPr="00B82924" w:rsidRDefault="00BF6F20" w:rsidP="00BF6F20">
      <w:pPr>
        <w:rPr>
          <w:lang w:val="sr-Cyrl-RS"/>
        </w:rPr>
      </w:pPr>
    </w:p>
    <w:p w14:paraId="09BB5A09" w14:textId="77777777" w:rsidR="00BF6F20" w:rsidRPr="00B82924" w:rsidRDefault="00BF6F20" w:rsidP="00BF6F20">
      <w:pPr>
        <w:rPr>
          <w:lang w:val="sr-Cyrl-RS"/>
        </w:rPr>
      </w:pPr>
    </w:p>
    <w:p w14:paraId="7379AEDC" w14:textId="77777777" w:rsidR="00BF6F20" w:rsidRPr="00B82924" w:rsidRDefault="00BF6F20" w:rsidP="00BF6F20">
      <w:pPr>
        <w:rPr>
          <w:lang w:val="sr-Cyrl-RS"/>
        </w:rPr>
      </w:pPr>
    </w:p>
    <w:p w14:paraId="1E36127A" w14:textId="77777777" w:rsidR="00BF6F20" w:rsidRPr="00B82924" w:rsidRDefault="00BF6F20" w:rsidP="00BF6F20">
      <w:pPr>
        <w:rPr>
          <w:lang w:val="sr-Cyrl-RS"/>
        </w:rPr>
      </w:pPr>
    </w:p>
    <w:p w14:paraId="1B6FA32C" w14:textId="77777777" w:rsidR="00BF6F20" w:rsidRPr="00B82924" w:rsidRDefault="00BF6F20" w:rsidP="00BF6F20">
      <w:pPr>
        <w:rPr>
          <w:lang w:val="sr-Cyrl-RS"/>
        </w:rPr>
      </w:pPr>
    </w:p>
    <w:p w14:paraId="24D38216" w14:textId="77777777" w:rsidR="00BF6F20" w:rsidRPr="00B82924" w:rsidRDefault="00BF6F20" w:rsidP="00185B7A">
      <w:pPr>
        <w:ind w:firstLine="0"/>
        <w:rPr>
          <w:lang w:val="sr-Cyrl-RS"/>
        </w:rPr>
      </w:pPr>
      <w:r w:rsidRPr="00B82924">
        <w:rPr>
          <w:lang w:val="sr-Cyrl-RS"/>
        </w:rPr>
        <w:lastRenderedPageBreak/>
        <w:tab/>
        <w:t>Главни ток догађаја:</w:t>
      </w:r>
    </w:p>
    <w:p w14:paraId="61325B2F" w14:textId="77777777" w:rsidR="00BF6F20" w:rsidRPr="00B82924" w:rsidRDefault="00BF6F20" w:rsidP="00BF6F20">
      <w:pPr>
        <w:rPr>
          <w:lang w:val="sr-Cyrl-RS"/>
        </w:rPr>
      </w:pPr>
      <w:r w:rsidRPr="00B82924">
        <w:rPr>
          <w:lang w:val="sr-Cyrl-RS"/>
        </w:rPr>
        <w:t xml:space="preserve"> </w:t>
      </w:r>
      <w:r w:rsidRPr="00B82924">
        <w:rPr>
          <w:lang w:val="sr-Cyrl-RS"/>
        </w:rPr>
        <w:tab/>
        <w:t>Приликом приступања апликацији кориснику се приказује главна почетна страна на којој се налази кратак опис могућности које апликација пружа, информације о тиму и контакт. Кликом на одговарајућу ставку у менију корисник може приступити страници за регистрацију и пријављивање. Приликом регистрације од корисника се захтева унос личних података као и корисничког имена и шифре. Након тога врши се валидација унетих података, уколико подаци нису валидни корисник се обавештава о томе и захтева се поновни унос. Уколико су подаци валидни проверава се да ли корисничко име и email постоје у бази уколико постоје корисник се обавештава о томе, у супротном се његови подаци уносе у базу и приказује се одговарајуће обавештење након чега корисник преко странице за пријављивање мож да приступи систему.</w:t>
      </w:r>
    </w:p>
    <w:p w14:paraId="63E10811" w14:textId="77777777" w:rsidR="00BF6F20" w:rsidRPr="00B82924" w:rsidRDefault="00185B7A" w:rsidP="00BF6F20">
      <w:pPr>
        <w:rPr>
          <w:lang w:val="sr-Cyrl-RS"/>
        </w:rPr>
      </w:pPr>
      <w:r w:rsidRPr="00B82924">
        <w:rPr>
          <w:noProof/>
          <w:lang w:val="sr-Cyrl-RS" w:eastAsia="en-US"/>
        </w:rPr>
        <w:drawing>
          <wp:anchor distT="0" distB="0" distL="114300" distR="114300" simplePos="0" relativeHeight="251762688" behindDoc="1" locked="0" layoutInCell="1" allowOverlap="1" wp14:anchorId="03FF4B74" wp14:editId="73FE40FB">
            <wp:simplePos x="0" y="0"/>
            <wp:positionH relativeFrom="margin">
              <wp:posOffset>925158</wp:posOffset>
            </wp:positionH>
            <wp:positionV relativeFrom="paragraph">
              <wp:posOffset>15315</wp:posOffset>
            </wp:positionV>
            <wp:extent cx="3914775" cy="3991087"/>
            <wp:effectExtent l="0" t="0" r="0"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kt registracija.PNG"/>
                    <pic:cNvPicPr/>
                  </pic:nvPicPr>
                  <pic:blipFill>
                    <a:blip r:embed="rId67">
                      <a:extLst>
                        <a:ext uri="{28A0092B-C50C-407E-A947-70E740481C1C}">
                          <a14:useLocalDpi xmlns:a14="http://schemas.microsoft.com/office/drawing/2010/main" val="0"/>
                        </a:ext>
                      </a:extLst>
                    </a:blip>
                    <a:stretch>
                      <a:fillRect/>
                    </a:stretch>
                  </pic:blipFill>
                  <pic:spPr>
                    <a:xfrm>
                      <a:off x="0" y="0"/>
                      <a:ext cx="3916699" cy="3993048"/>
                    </a:xfrm>
                    <a:prstGeom prst="rect">
                      <a:avLst/>
                    </a:prstGeom>
                  </pic:spPr>
                </pic:pic>
              </a:graphicData>
            </a:graphic>
            <wp14:sizeRelV relativeFrom="margin">
              <wp14:pctHeight>0</wp14:pctHeight>
            </wp14:sizeRelV>
          </wp:anchor>
        </w:drawing>
      </w:r>
    </w:p>
    <w:p w14:paraId="4AFF66E4" w14:textId="77777777" w:rsidR="00BF6F20" w:rsidRPr="00B82924" w:rsidRDefault="00BF6F20" w:rsidP="00BF6F20">
      <w:pPr>
        <w:rPr>
          <w:lang w:val="sr-Cyrl-RS"/>
        </w:rPr>
      </w:pPr>
      <w:r w:rsidRPr="00B82924">
        <w:rPr>
          <w:lang w:val="sr-Cyrl-RS"/>
        </w:rPr>
        <w:t xml:space="preserve"> </w:t>
      </w:r>
    </w:p>
    <w:p w14:paraId="431B1630" w14:textId="77777777" w:rsidR="00BF6F20" w:rsidRPr="00B82924" w:rsidRDefault="00BF6F20" w:rsidP="00BF6F20">
      <w:pPr>
        <w:rPr>
          <w:lang w:val="sr-Cyrl-RS"/>
        </w:rPr>
      </w:pPr>
      <w:r w:rsidRPr="00B82924">
        <w:rPr>
          <w:lang w:val="sr-Cyrl-RS"/>
        </w:rPr>
        <w:tab/>
      </w:r>
    </w:p>
    <w:p w14:paraId="012F15B8" w14:textId="77777777" w:rsidR="00BF6F20" w:rsidRPr="00B82924" w:rsidRDefault="00BF6F20" w:rsidP="00BF6F20">
      <w:pPr>
        <w:tabs>
          <w:tab w:val="left" w:pos="1035"/>
        </w:tabs>
        <w:rPr>
          <w:lang w:val="sr-Cyrl-RS"/>
        </w:rPr>
      </w:pPr>
      <w:r w:rsidRPr="00B82924">
        <w:rPr>
          <w:lang w:val="sr-Cyrl-RS"/>
        </w:rPr>
        <w:tab/>
      </w:r>
    </w:p>
    <w:p w14:paraId="0660E500" w14:textId="77777777" w:rsidR="00BF6F20" w:rsidRPr="00B82924" w:rsidRDefault="00BF6F20" w:rsidP="00BF6F20">
      <w:pPr>
        <w:tabs>
          <w:tab w:val="left" w:pos="1035"/>
        </w:tabs>
        <w:rPr>
          <w:lang w:val="sr-Cyrl-RS"/>
        </w:rPr>
      </w:pPr>
    </w:p>
    <w:p w14:paraId="4E3DEA78" w14:textId="77777777" w:rsidR="00BF6F20" w:rsidRPr="00B82924" w:rsidRDefault="00BF6F20" w:rsidP="00BF6F20">
      <w:pPr>
        <w:tabs>
          <w:tab w:val="left" w:pos="1035"/>
        </w:tabs>
        <w:rPr>
          <w:lang w:val="sr-Cyrl-RS"/>
        </w:rPr>
      </w:pPr>
    </w:p>
    <w:p w14:paraId="3858EF25" w14:textId="77777777" w:rsidR="00BF6F20" w:rsidRPr="00B82924" w:rsidRDefault="00BF6F20" w:rsidP="00BF6F20">
      <w:pPr>
        <w:tabs>
          <w:tab w:val="left" w:pos="1035"/>
        </w:tabs>
        <w:rPr>
          <w:lang w:val="sr-Cyrl-RS"/>
        </w:rPr>
      </w:pPr>
    </w:p>
    <w:p w14:paraId="46DB2819" w14:textId="77777777" w:rsidR="00BF6F20" w:rsidRPr="00B82924" w:rsidRDefault="00BF6F20" w:rsidP="00BF6F20">
      <w:pPr>
        <w:tabs>
          <w:tab w:val="left" w:pos="1035"/>
        </w:tabs>
        <w:rPr>
          <w:lang w:val="sr-Cyrl-RS"/>
        </w:rPr>
      </w:pPr>
    </w:p>
    <w:p w14:paraId="609E0FC3" w14:textId="77777777" w:rsidR="00BF6F20" w:rsidRPr="00B82924" w:rsidRDefault="00BF6F20" w:rsidP="00BF6F20">
      <w:pPr>
        <w:tabs>
          <w:tab w:val="left" w:pos="1035"/>
        </w:tabs>
        <w:rPr>
          <w:lang w:val="sr-Cyrl-RS"/>
        </w:rPr>
      </w:pPr>
    </w:p>
    <w:p w14:paraId="2ACF8D06" w14:textId="77777777" w:rsidR="00BF6F20" w:rsidRPr="00B82924" w:rsidRDefault="00BF6F20" w:rsidP="00BF6F20">
      <w:pPr>
        <w:tabs>
          <w:tab w:val="left" w:pos="1035"/>
        </w:tabs>
        <w:rPr>
          <w:lang w:val="sr-Cyrl-RS"/>
        </w:rPr>
      </w:pPr>
    </w:p>
    <w:p w14:paraId="7761E935" w14:textId="77777777" w:rsidR="00BF6F20" w:rsidRPr="00B82924" w:rsidRDefault="00BF6F20" w:rsidP="00BF6F20">
      <w:pPr>
        <w:tabs>
          <w:tab w:val="left" w:pos="1035"/>
        </w:tabs>
        <w:rPr>
          <w:lang w:val="sr-Cyrl-RS"/>
        </w:rPr>
      </w:pPr>
    </w:p>
    <w:p w14:paraId="023C81C8" w14:textId="77777777" w:rsidR="00BF6F20" w:rsidRPr="00B82924" w:rsidRDefault="00BF6F20" w:rsidP="00BF6F20">
      <w:pPr>
        <w:tabs>
          <w:tab w:val="left" w:pos="1035"/>
        </w:tabs>
        <w:rPr>
          <w:lang w:val="sr-Cyrl-RS"/>
        </w:rPr>
      </w:pPr>
    </w:p>
    <w:p w14:paraId="664B7BF1" w14:textId="77777777" w:rsidR="00BF6F20" w:rsidRPr="00B82924" w:rsidRDefault="00BF6F20" w:rsidP="00BF6F20">
      <w:pPr>
        <w:tabs>
          <w:tab w:val="left" w:pos="1035"/>
        </w:tabs>
        <w:rPr>
          <w:lang w:val="sr-Cyrl-RS"/>
        </w:rPr>
      </w:pPr>
    </w:p>
    <w:p w14:paraId="78DEC5C9" w14:textId="77777777" w:rsidR="00BF6F20" w:rsidRPr="00B82924" w:rsidRDefault="00BF6F20" w:rsidP="00185B7A">
      <w:pPr>
        <w:ind w:firstLine="0"/>
        <w:rPr>
          <w:lang w:val="sr-Cyrl-RS"/>
        </w:rPr>
      </w:pPr>
      <w:r w:rsidRPr="00B82924">
        <w:rPr>
          <w:noProof/>
          <w:lang w:val="sr-Cyrl-RS" w:eastAsia="en-US"/>
        </w:rPr>
        <mc:AlternateContent>
          <mc:Choice Requires="wps">
            <w:drawing>
              <wp:anchor distT="0" distB="0" distL="114300" distR="114300" simplePos="0" relativeHeight="251764736" behindDoc="1" locked="0" layoutInCell="1" allowOverlap="1" wp14:anchorId="7C0FE4F3" wp14:editId="08CF4394">
                <wp:simplePos x="0" y="0"/>
                <wp:positionH relativeFrom="margin">
                  <wp:align>center</wp:align>
                </wp:positionH>
                <wp:positionV relativeFrom="paragraph">
                  <wp:posOffset>135964</wp:posOffset>
                </wp:positionV>
                <wp:extent cx="3914775" cy="180975"/>
                <wp:effectExtent l="0" t="0" r="9525" b="9525"/>
                <wp:wrapNone/>
                <wp:docPr id="113" name="Text Box 113"/>
                <wp:cNvGraphicFramePr/>
                <a:graphic xmlns:a="http://schemas.openxmlformats.org/drawingml/2006/main">
                  <a:graphicData uri="http://schemas.microsoft.com/office/word/2010/wordprocessingShape">
                    <wps:wsp>
                      <wps:cNvSpPr txBox="1"/>
                      <wps:spPr>
                        <a:xfrm>
                          <a:off x="0" y="0"/>
                          <a:ext cx="3914775" cy="180975"/>
                        </a:xfrm>
                        <a:prstGeom prst="rect">
                          <a:avLst/>
                        </a:prstGeom>
                        <a:solidFill>
                          <a:prstClr val="white"/>
                        </a:solidFill>
                        <a:ln>
                          <a:noFill/>
                        </a:ln>
                        <a:effectLst/>
                      </wps:spPr>
                      <wps:txbx>
                        <w:txbxContent>
                          <w:p w14:paraId="4DC83FA8" w14:textId="77777777" w:rsidR="006A36E9" w:rsidRDefault="006A36E9" w:rsidP="00BF6F20">
                            <w:pPr>
                              <w:pStyle w:val="Caption"/>
                              <w:rPr>
                                <w:lang w:val="sr-Cyrl-RS"/>
                              </w:rPr>
                            </w:pPr>
                            <w:r>
                              <w:t xml:space="preserve">Слика 45 </w:t>
                            </w:r>
                            <w:r>
                              <w:rPr>
                                <w:lang w:val="sr-Cyrl-RS"/>
                              </w:rPr>
                              <w:t>Случај коришћења: Регистровање на систем</w:t>
                            </w:r>
                          </w:p>
                          <w:p w14:paraId="163EFE54" w14:textId="77777777" w:rsidR="006A36E9" w:rsidRPr="002A65A1" w:rsidRDefault="006A36E9" w:rsidP="00BF6F20">
                            <w:pPr>
                              <w:rPr>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FE4F3" id="Text Box 113" o:spid="_x0000_s1050" type="#_x0000_t202" style="position:absolute;left:0;text-align:left;margin-left:0;margin-top:10.7pt;width:308.25pt;height:14.25pt;z-index:-251551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" stroked="f">
                <v:textbox inset="0,0,0,0">
                  <w:txbxContent>
                    <w:p w14:paraId="4DC83FA8" w14:textId="77777777" w:rsidR="006A36E9" w:rsidRDefault="006A36E9" w:rsidP="00BF6F20">
                      <w:pPr>
                        <w:pStyle w:val="Caption"/>
                        <w:rPr>
                          <w:lang w:val="sr-Cyrl-RS"/>
                        </w:rPr>
                      </w:pPr>
                      <w:r>
                        <w:t xml:space="preserve">Слика 45 </w:t>
                      </w:r>
                      <w:r>
                        <w:rPr>
                          <w:lang w:val="sr-Cyrl-RS"/>
                        </w:rPr>
                        <w:t>Случај коришћења: Регистровање на систем</w:t>
                      </w:r>
                    </w:p>
                    <w:p w14:paraId="163EFE54" w14:textId="77777777" w:rsidR="006A36E9" w:rsidRPr="002A65A1" w:rsidRDefault="006A36E9" w:rsidP="00BF6F20">
                      <w:pPr>
                        <w:rPr>
                          <w:lang w:val="sr-Cyrl-RS"/>
                        </w:rPr>
                      </w:pPr>
                    </w:p>
                  </w:txbxContent>
                </v:textbox>
                <w10:wrap anchorx="margin"/>
              </v:shape>
            </w:pict>
          </mc:Fallback>
        </mc:AlternateContent>
      </w:r>
    </w:p>
    <w:p w14:paraId="15569CD1" w14:textId="77777777" w:rsidR="00185B7A" w:rsidRPr="00B82924" w:rsidRDefault="00185B7A" w:rsidP="00BF6F20">
      <w:pPr>
        <w:tabs>
          <w:tab w:val="left" w:pos="1035"/>
        </w:tabs>
        <w:rPr>
          <w:lang w:val="sr-Cyrl-RS"/>
        </w:rPr>
      </w:pPr>
    </w:p>
    <w:p w14:paraId="36CACDE0" w14:textId="77777777" w:rsidR="00185B7A" w:rsidRPr="00B82924" w:rsidRDefault="00185B7A" w:rsidP="00BF6F20">
      <w:pPr>
        <w:tabs>
          <w:tab w:val="left" w:pos="1035"/>
        </w:tabs>
        <w:rPr>
          <w:lang w:val="sr-Cyrl-RS"/>
        </w:rPr>
      </w:pPr>
    </w:p>
    <w:p w14:paraId="1D48DCF3" w14:textId="77777777" w:rsidR="00185B7A" w:rsidRPr="00B82924" w:rsidRDefault="00185B7A" w:rsidP="00BF6F20">
      <w:pPr>
        <w:tabs>
          <w:tab w:val="left" w:pos="1035"/>
        </w:tabs>
        <w:rPr>
          <w:lang w:val="sr-Cyrl-RS"/>
        </w:rPr>
      </w:pPr>
    </w:p>
    <w:p w14:paraId="0F511033" w14:textId="77777777" w:rsidR="00185B7A" w:rsidRPr="00B82924" w:rsidRDefault="00185B7A" w:rsidP="00BF6F20">
      <w:pPr>
        <w:tabs>
          <w:tab w:val="left" w:pos="1035"/>
        </w:tabs>
        <w:rPr>
          <w:lang w:val="sr-Cyrl-RS"/>
        </w:rPr>
      </w:pPr>
    </w:p>
    <w:p w14:paraId="33E737AA" w14:textId="77777777" w:rsidR="00BF6F20" w:rsidRPr="00B82924" w:rsidRDefault="00BF6F20" w:rsidP="00BF6F20">
      <w:pPr>
        <w:tabs>
          <w:tab w:val="left" w:pos="1035"/>
        </w:tabs>
        <w:rPr>
          <w:lang w:val="sr-Cyrl-RS"/>
        </w:rPr>
      </w:pPr>
      <w:r w:rsidRPr="00B82924">
        <w:rPr>
          <w:lang w:val="sr-Cyrl-RS"/>
        </w:rPr>
        <w:lastRenderedPageBreak/>
        <w:t>Приликом пријављивања на систем од корисника се тражи унос корисничког имена и шифре након чега се врши валидација унетих података. Ако је валидација успешна корисник ће се преусмерити на одговарајућу главну корисничку страну, у супротном приказује се обавештење о грешци.</w:t>
      </w:r>
    </w:p>
    <w:p w14:paraId="484F4501" w14:textId="77777777" w:rsidR="00BF6F20" w:rsidRPr="00B82924" w:rsidRDefault="00BF6F20" w:rsidP="00BF6F20">
      <w:pPr>
        <w:tabs>
          <w:tab w:val="left" w:pos="1035"/>
        </w:tabs>
        <w:rPr>
          <w:lang w:val="sr-Cyrl-RS"/>
        </w:rPr>
      </w:pPr>
    </w:p>
    <w:p w14:paraId="241725CF" w14:textId="77777777" w:rsidR="00BF6F20" w:rsidRPr="00B82924" w:rsidRDefault="00BF6F20" w:rsidP="00BF6F20">
      <w:pPr>
        <w:tabs>
          <w:tab w:val="left" w:pos="1035"/>
        </w:tabs>
        <w:rPr>
          <w:lang w:val="sr-Cyrl-RS"/>
        </w:rPr>
      </w:pPr>
    </w:p>
    <w:p w14:paraId="27124600" w14:textId="77777777" w:rsidR="00BF6F20" w:rsidRPr="00B82924" w:rsidRDefault="00185B7A" w:rsidP="00BF6F20">
      <w:pPr>
        <w:tabs>
          <w:tab w:val="left" w:pos="1035"/>
        </w:tabs>
        <w:rPr>
          <w:lang w:val="sr-Cyrl-RS"/>
        </w:rPr>
      </w:pPr>
      <w:r w:rsidRPr="00B82924">
        <w:rPr>
          <w:noProof/>
          <w:lang w:val="sr-Cyrl-RS" w:eastAsia="en-US"/>
        </w:rPr>
        <w:drawing>
          <wp:anchor distT="0" distB="0" distL="114300" distR="114300" simplePos="0" relativeHeight="251761664" behindDoc="0" locked="0" layoutInCell="1" allowOverlap="1" wp14:anchorId="12603DA4" wp14:editId="11296AE3">
            <wp:simplePos x="0" y="0"/>
            <wp:positionH relativeFrom="margin">
              <wp:posOffset>360045</wp:posOffset>
            </wp:positionH>
            <wp:positionV relativeFrom="paragraph">
              <wp:posOffset>-87331</wp:posOffset>
            </wp:positionV>
            <wp:extent cx="4857750" cy="6110605"/>
            <wp:effectExtent l="0" t="0" r="0" b="444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t prijavljivanje.bmp"/>
                    <pic:cNvPicPr/>
                  </pic:nvPicPr>
                  <pic:blipFill>
                    <a:blip r:embed="rId68">
                      <a:extLst>
                        <a:ext uri="{28A0092B-C50C-407E-A947-70E740481C1C}">
                          <a14:useLocalDpi xmlns:a14="http://schemas.microsoft.com/office/drawing/2010/main" val="0"/>
                        </a:ext>
                      </a:extLst>
                    </a:blip>
                    <a:stretch>
                      <a:fillRect/>
                    </a:stretch>
                  </pic:blipFill>
                  <pic:spPr>
                    <a:xfrm>
                      <a:off x="0" y="0"/>
                      <a:ext cx="4857750" cy="6110605"/>
                    </a:xfrm>
                    <a:prstGeom prst="rect">
                      <a:avLst/>
                    </a:prstGeom>
                  </pic:spPr>
                </pic:pic>
              </a:graphicData>
            </a:graphic>
            <wp14:sizeRelH relativeFrom="margin">
              <wp14:pctWidth>0</wp14:pctWidth>
            </wp14:sizeRelH>
            <wp14:sizeRelV relativeFrom="margin">
              <wp14:pctHeight>0</wp14:pctHeight>
            </wp14:sizeRelV>
          </wp:anchor>
        </w:drawing>
      </w:r>
    </w:p>
    <w:p w14:paraId="031432A3" w14:textId="77777777" w:rsidR="00BF6F20" w:rsidRPr="00B82924" w:rsidRDefault="00BF6F20" w:rsidP="00BF6F20">
      <w:pPr>
        <w:tabs>
          <w:tab w:val="left" w:pos="1035"/>
        </w:tabs>
        <w:rPr>
          <w:lang w:val="sr-Cyrl-RS"/>
        </w:rPr>
      </w:pPr>
    </w:p>
    <w:p w14:paraId="38E75961" w14:textId="77777777" w:rsidR="00BF6F20" w:rsidRPr="00B82924" w:rsidRDefault="00BF6F20" w:rsidP="00BF6F20">
      <w:pPr>
        <w:tabs>
          <w:tab w:val="left" w:pos="1035"/>
        </w:tabs>
        <w:rPr>
          <w:lang w:val="sr-Cyrl-RS"/>
        </w:rPr>
      </w:pPr>
    </w:p>
    <w:p w14:paraId="1E5CA0A1" w14:textId="77777777" w:rsidR="00BF6F20" w:rsidRPr="00B82924" w:rsidRDefault="00BF6F20" w:rsidP="00BF6F20">
      <w:pPr>
        <w:tabs>
          <w:tab w:val="left" w:pos="1035"/>
        </w:tabs>
        <w:rPr>
          <w:lang w:val="sr-Cyrl-RS"/>
        </w:rPr>
      </w:pPr>
    </w:p>
    <w:p w14:paraId="628B086B" w14:textId="77777777" w:rsidR="00BF6F20" w:rsidRPr="00B82924" w:rsidRDefault="00BF6F20" w:rsidP="00BF6F20">
      <w:pPr>
        <w:tabs>
          <w:tab w:val="left" w:pos="1035"/>
        </w:tabs>
        <w:rPr>
          <w:lang w:val="sr-Cyrl-RS"/>
        </w:rPr>
      </w:pPr>
    </w:p>
    <w:p w14:paraId="0ACED91A" w14:textId="77777777" w:rsidR="00BF6F20" w:rsidRPr="00B82924" w:rsidRDefault="00BF6F20" w:rsidP="00BF6F20">
      <w:pPr>
        <w:tabs>
          <w:tab w:val="left" w:pos="1035"/>
        </w:tabs>
        <w:rPr>
          <w:lang w:val="sr-Cyrl-RS"/>
        </w:rPr>
      </w:pPr>
    </w:p>
    <w:p w14:paraId="3C6B60F6" w14:textId="77777777" w:rsidR="00BF6F20" w:rsidRPr="00B82924" w:rsidRDefault="00BF6F20" w:rsidP="00BF6F20">
      <w:pPr>
        <w:tabs>
          <w:tab w:val="left" w:pos="1035"/>
        </w:tabs>
        <w:rPr>
          <w:lang w:val="sr-Cyrl-RS"/>
        </w:rPr>
      </w:pPr>
    </w:p>
    <w:p w14:paraId="7E737EC7" w14:textId="77777777" w:rsidR="00BF6F20" w:rsidRPr="00B82924" w:rsidRDefault="00BF6F20" w:rsidP="00BF6F20">
      <w:pPr>
        <w:tabs>
          <w:tab w:val="left" w:pos="1035"/>
        </w:tabs>
        <w:rPr>
          <w:lang w:val="sr-Cyrl-RS"/>
        </w:rPr>
      </w:pPr>
    </w:p>
    <w:p w14:paraId="2FD38816" w14:textId="77777777" w:rsidR="00BF6F20" w:rsidRPr="00B82924" w:rsidRDefault="00BF6F20" w:rsidP="00BF6F20">
      <w:pPr>
        <w:tabs>
          <w:tab w:val="left" w:pos="1035"/>
        </w:tabs>
        <w:rPr>
          <w:lang w:val="sr-Cyrl-RS"/>
        </w:rPr>
      </w:pPr>
    </w:p>
    <w:p w14:paraId="61188E21" w14:textId="77777777" w:rsidR="00BF6F20" w:rsidRPr="00B82924" w:rsidRDefault="00BF6F20" w:rsidP="00BF6F20">
      <w:pPr>
        <w:tabs>
          <w:tab w:val="left" w:pos="1035"/>
        </w:tabs>
        <w:rPr>
          <w:lang w:val="sr-Cyrl-RS"/>
        </w:rPr>
      </w:pPr>
    </w:p>
    <w:p w14:paraId="0611758A" w14:textId="77777777" w:rsidR="00BF6F20" w:rsidRPr="00B82924" w:rsidRDefault="00BF6F20" w:rsidP="00BF6F20">
      <w:pPr>
        <w:tabs>
          <w:tab w:val="left" w:pos="1035"/>
        </w:tabs>
        <w:rPr>
          <w:lang w:val="sr-Cyrl-RS"/>
        </w:rPr>
      </w:pPr>
    </w:p>
    <w:p w14:paraId="66D6D1AC" w14:textId="77777777" w:rsidR="00BF6F20" w:rsidRPr="00B82924" w:rsidRDefault="00BF6F20" w:rsidP="00BF6F20">
      <w:pPr>
        <w:tabs>
          <w:tab w:val="left" w:pos="1035"/>
        </w:tabs>
        <w:rPr>
          <w:lang w:val="sr-Cyrl-RS"/>
        </w:rPr>
      </w:pPr>
    </w:p>
    <w:p w14:paraId="5A36A992" w14:textId="77777777" w:rsidR="00BF6F20" w:rsidRPr="00B82924" w:rsidRDefault="00BF6F20" w:rsidP="00BF6F20">
      <w:pPr>
        <w:tabs>
          <w:tab w:val="left" w:pos="1035"/>
        </w:tabs>
        <w:rPr>
          <w:lang w:val="sr-Cyrl-RS"/>
        </w:rPr>
      </w:pPr>
    </w:p>
    <w:p w14:paraId="7E142A11" w14:textId="77777777" w:rsidR="00BF6F20" w:rsidRPr="00B82924" w:rsidRDefault="00BF6F20" w:rsidP="00BF6F20">
      <w:pPr>
        <w:tabs>
          <w:tab w:val="left" w:pos="1035"/>
        </w:tabs>
        <w:rPr>
          <w:lang w:val="sr-Cyrl-RS"/>
        </w:rPr>
      </w:pPr>
    </w:p>
    <w:p w14:paraId="669EBAD2" w14:textId="77777777" w:rsidR="00BF6F20" w:rsidRPr="00B82924" w:rsidRDefault="00BF6F20" w:rsidP="00BF6F20">
      <w:pPr>
        <w:tabs>
          <w:tab w:val="left" w:pos="1035"/>
        </w:tabs>
        <w:rPr>
          <w:lang w:val="sr-Cyrl-RS"/>
        </w:rPr>
      </w:pPr>
    </w:p>
    <w:p w14:paraId="7271F2D0" w14:textId="77777777" w:rsidR="00BF6F20" w:rsidRPr="00B82924" w:rsidRDefault="00BF6F20" w:rsidP="00BF6F20">
      <w:pPr>
        <w:tabs>
          <w:tab w:val="left" w:pos="1035"/>
        </w:tabs>
        <w:rPr>
          <w:lang w:val="sr-Cyrl-RS"/>
        </w:rPr>
      </w:pPr>
    </w:p>
    <w:p w14:paraId="187CFE51" w14:textId="77777777" w:rsidR="00BF6F20" w:rsidRPr="00B82924" w:rsidRDefault="00BF6F20" w:rsidP="00BF6F20">
      <w:pPr>
        <w:tabs>
          <w:tab w:val="left" w:pos="1035"/>
        </w:tabs>
        <w:rPr>
          <w:lang w:val="sr-Cyrl-RS"/>
        </w:rPr>
      </w:pPr>
    </w:p>
    <w:p w14:paraId="0E351A82" w14:textId="77777777" w:rsidR="00BF6F20" w:rsidRPr="00B82924" w:rsidRDefault="00BF6F20" w:rsidP="00BF6F20">
      <w:pPr>
        <w:tabs>
          <w:tab w:val="left" w:pos="1035"/>
        </w:tabs>
        <w:rPr>
          <w:lang w:val="sr-Cyrl-RS"/>
        </w:rPr>
      </w:pPr>
    </w:p>
    <w:p w14:paraId="26469FBB" w14:textId="77777777" w:rsidR="00BF6F20" w:rsidRPr="00B82924" w:rsidRDefault="00BF6F20" w:rsidP="00BF6F20">
      <w:pPr>
        <w:tabs>
          <w:tab w:val="left" w:pos="1035"/>
        </w:tabs>
        <w:rPr>
          <w:lang w:val="sr-Cyrl-RS"/>
        </w:rPr>
      </w:pPr>
    </w:p>
    <w:p w14:paraId="7E6A8CBD" w14:textId="77777777" w:rsidR="00BF6F20" w:rsidRPr="00B82924" w:rsidRDefault="00185B7A" w:rsidP="00BF6F20">
      <w:pPr>
        <w:tabs>
          <w:tab w:val="left" w:pos="1035"/>
        </w:tabs>
        <w:rPr>
          <w:lang w:val="sr-Cyrl-RS"/>
        </w:rPr>
      </w:pPr>
      <w:r w:rsidRPr="00B82924">
        <w:rPr>
          <w:noProof/>
          <w:lang w:val="sr-Cyrl-RS" w:eastAsia="en-US"/>
        </w:rPr>
        <mc:AlternateContent>
          <mc:Choice Requires="wps">
            <w:drawing>
              <wp:anchor distT="0" distB="0" distL="114300" distR="114300" simplePos="0" relativeHeight="251763712" behindDoc="0" locked="0" layoutInCell="1" allowOverlap="1" wp14:anchorId="7CF643AE" wp14:editId="0E8F536A">
                <wp:simplePos x="0" y="0"/>
                <wp:positionH relativeFrom="margin">
                  <wp:align>center</wp:align>
                </wp:positionH>
                <wp:positionV relativeFrom="paragraph">
                  <wp:posOffset>373081</wp:posOffset>
                </wp:positionV>
                <wp:extent cx="485775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a:effectLst/>
                      </wps:spPr>
                      <wps:txbx>
                        <w:txbxContent>
                          <w:p w14:paraId="315BBC1E" w14:textId="77777777" w:rsidR="006A36E9" w:rsidRPr="005A13BD" w:rsidRDefault="006A36E9" w:rsidP="00BF6F20">
                            <w:pPr>
                              <w:pStyle w:val="Caption"/>
                              <w:rPr>
                                <w:noProof/>
                              </w:rPr>
                            </w:pPr>
                            <w:r>
                              <w:t xml:space="preserve">Слика 46 </w:t>
                            </w:r>
                            <w:r>
                              <w:rPr>
                                <w:lang w:val="sr-Cyrl-RS"/>
                              </w:rPr>
                              <w:t>Случај коришћења: Пријављивање на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643AE" id="Text Box 114" o:spid="_x0000_s1051" type="#_x0000_t202" style="position:absolute;left:0;text-align:left;margin-left:0;margin-top:29.4pt;width:382.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" stroked="f">
                <v:textbox style="mso-fit-shape-to-text:t" inset="0,0,0,0">
                  <w:txbxContent>
                    <w:p w14:paraId="315BBC1E" w14:textId="77777777" w:rsidR="006A36E9" w:rsidRPr="005A13BD" w:rsidRDefault="006A36E9" w:rsidP="00BF6F20">
                      <w:pPr>
                        <w:pStyle w:val="Caption"/>
                        <w:rPr>
                          <w:noProof/>
                        </w:rPr>
                      </w:pPr>
                      <w:r>
                        <w:t xml:space="preserve">Слика 46 </w:t>
                      </w:r>
                      <w:r>
                        <w:rPr>
                          <w:lang w:val="sr-Cyrl-RS"/>
                        </w:rPr>
                        <w:t>Случај коришћења: Пријављивање на систем</w:t>
                      </w:r>
                    </w:p>
                  </w:txbxContent>
                </v:textbox>
                <w10:wrap type="topAndBottom" anchorx="margin"/>
              </v:shape>
            </w:pict>
          </mc:Fallback>
        </mc:AlternateContent>
      </w:r>
    </w:p>
    <w:p w14:paraId="58A63D9F" w14:textId="77777777" w:rsidR="00BF6F20" w:rsidRPr="00B82924" w:rsidRDefault="00BF6F20" w:rsidP="00BF6F20">
      <w:pPr>
        <w:tabs>
          <w:tab w:val="left" w:pos="1035"/>
        </w:tabs>
        <w:rPr>
          <w:lang w:val="sr-Cyrl-RS"/>
        </w:rPr>
      </w:pPr>
    </w:p>
    <w:p w14:paraId="7C96EC7A" w14:textId="77777777" w:rsidR="00BF6F20" w:rsidRPr="00B82924" w:rsidRDefault="00BF6F20" w:rsidP="00BF6F20">
      <w:pPr>
        <w:tabs>
          <w:tab w:val="left" w:pos="1035"/>
        </w:tabs>
        <w:rPr>
          <w:lang w:val="sr-Cyrl-RS"/>
        </w:rPr>
      </w:pPr>
    </w:p>
    <w:p w14:paraId="44FAFDDB" w14:textId="77777777" w:rsidR="00BF6F20" w:rsidRPr="00B82924" w:rsidRDefault="00BF6F20" w:rsidP="00BF6F20">
      <w:pPr>
        <w:tabs>
          <w:tab w:val="left" w:pos="1035"/>
        </w:tabs>
        <w:rPr>
          <w:lang w:val="sr-Cyrl-RS"/>
        </w:rPr>
      </w:pPr>
    </w:p>
    <w:p w14:paraId="6BE98602" w14:textId="77777777" w:rsidR="00BF6F20" w:rsidRPr="00B82924" w:rsidRDefault="00BF6F20" w:rsidP="00185B7A">
      <w:pPr>
        <w:pStyle w:val="Heading2"/>
        <w:rPr>
          <w:lang w:val="sr-Cyrl-RS"/>
        </w:rPr>
      </w:pPr>
      <w:r w:rsidRPr="00B82924">
        <w:rPr>
          <w:lang w:val="sr-Cyrl-RS"/>
        </w:rPr>
        <w:tab/>
      </w:r>
      <w:bookmarkStart w:id="55" w:name="_Toc484365403"/>
      <w:r w:rsidR="00185B7A" w:rsidRPr="00B82924">
        <w:rPr>
          <w:lang w:val="sr-Cyrl-RS"/>
        </w:rPr>
        <w:t xml:space="preserve">8.2 </w:t>
      </w:r>
      <w:r w:rsidRPr="00B82924">
        <w:rPr>
          <w:lang w:val="sr-Cyrl-RS"/>
        </w:rPr>
        <w:t>Измена корисничких податка</w:t>
      </w:r>
      <w:bookmarkEnd w:id="55"/>
    </w:p>
    <w:p w14:paraId="78C6F78E" w14:textId="77777777" w:rsidR="00BF6F20" w:rsidRPr="00B82924" w:rsidRDefault="00BF6F20" w:rsidP="00BF6F20">
      <w:pPr>
        <w:tabs>
          <w:tab w:val="left" w:pos="1035"/>
        </w:tabs>
        <w:rPr>
          <w:lang w:val="sr-Cyrl-RS"/>
        </w:rPr>
      </w:pPr>
    </w:p>
    <w:p w14:paraId="0413F41B" w14:textId="77777777" w:rsidR="00BF6F20" w:rsidRPr="00B82924" w:rsidRDefault="00BF6F20" w:rsidP="00BF6F20">
      <w:pPr>
        <w:tabs>
          <w:tab w:val="left" w:pos="1035"/>
        </w:tabs>
        <w:rPr>
          <w:lang w:val="sr-Cyrl-RS"/>
        </w:rPr>
      </w:pPr>
      <w:r w:rsidRPr="00B82924">
        <w:rPr>
          <w:lang w:val="sr-Cyrl-RS"/>
        </w:rPr>
        <w:t>Приликом отварања странице корисник има могућност измене личних података, шифре и слике.Приликом промене шифре корисник мора унети стару шифру као и нову шифру коју мора потврдити поновним уносом. У случају да било који од захтева није испуњен корисник ће добити обавештење о грешци. Уколико су сви захтеви испуњени одговарајући кориснички подаци се мењају и приказује се порука у успешној промени података.</w:t>
      </w:r>
    </w:p>
    <w:p w14:paraId="0C886A7B" w14:textId="77777777" w:rsidR="00BF6F20" w:rsidRPr="00B82924" w:rsidRDefault="00BF6F20" w:rsidP="00BF6F20">
      <w:pPr>
        <w:tabs>
          <w:tab w:val="left" w:pos="1035"/>
        </w:tabs>
        <w:rPr>
          <w:lang w:val="sr-Cyrl-RS"/>
        </w:rPr>
      </w:pPr>
      <w:r w:rsidRPr="00B82924">
        <w:rPr>
          <w:noProof/>
          <w:lang w:val="sr-Cyrl-RS" w:eastAsia="en-US"/>
        </w:rPr>
        <w:drawing>
          <wp:anchor distT="0" distB="0" distL="114300" distR="114300" simplePos="0" relativeHeight="251769856" behindDoc="0" locked="0" layoutInCell="1" allowOverlap="1" wp14:anchorId="2B7FBDE2" wp14:editId="5EA45FAA">
            <wp:simplePos x="0" y="0"/>
            <wp:positionH relativeFrom="margin">
              <wp:align>center</wp:align>
            </wp:positionH>
            <wp:positionV relativeFrom="paragraph">
              <wp:posOffset>12140</wp:posOffset>
            </wp:positionV>
            <wp:extent cx="4725059" cy="3277057"/>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mena podataka.PNG"/>
                    <pic:cNvPicPr/>
                  </pic:nvPicPr>
                  <pic:blipFill>
                    <a:blip r:embed="rId69">
                      <a:extLst>
                        <a:ext uri="{28A0092B-C50C-407E-A947-70E740481C1C}">
                          <a14:useLocalDpi xmlns:a14="http://schemas.microsoft.com/office/drawing/2010/main" val="0"/>
                        </a:ext>
                      </a:extLst>
                    </a:blip>
                    <a:stretch>
                      <a:fillRect/>
                    </a:stretch>
                  </pic:blipFill>
                  <pic:spPr>
                    <a:xfrm>
                      <a:off x="0" y="0"/>
                      <a:ext cx="4725059" cy="3277057"/>
                    </a:xfrm>
                    <a:prstGeom prst="rect">
                      <a:avLst/>
                    </a:prstGeom>
                  </pic:spPr>
                </pic:pic>
              </a:graphicData>
            </a:graphic>
          </wp:anchor>
        </w:drawing>
      </w:r>
    </w:p>
    <w:p w14:paraId="6869ACC6" w14:textId="77777777" w:rsidR="00BF6F20" w:rsidRPr="00B82924" w:rsidRDefault="00BF6F20" w:rsidP="00BF6F20">
      <w:pPr>
        <w:tabs>
          <w:tab w:val="left" w:pos="1035"/>
        </w:tabs>
        <w:rPr>
          <w:lang w:val="sr-Cyrl-RS"/>
        </w:rPr>
      </w:pPr>
      <w:r w:rsidRPr="00B82924">
        <w:rPr>
          <w:lang w:val="sr-Cyrl-RS"/>
        </w:rPr>
        <w:tab/>
      </w:r>
    </w:p>
    <w:p w14:paraId="39161BB2" w14:textId="77777777" w:rsidR="00BF6F20" w:rsidRPr="00B82924" w:rsidRDefault="00BF6F20" w:rsidP="00BF6F20">
      <w:pPr>
        <w:tabs>
          <w:tab w:val="left" w:pos="1035"/>
        </w:tabs>
        <w:rPr>
          <w:lang w:val="sr-Cyrl-RS"/>
        </w:rPr>
      </w:pPr>
    </w:p>
    <w:p w14:paraId="2031477E" w14:textId="77777777" w:rsidR="00BF6F20" w:rsidRPr="00B82924" w:rsidRDefault="00BF6F20" w:rsidP="00BF6F20">
      <w:pPr>
        <w:tabs>
          <w:tab w:val="left" w:pos="1035"/>
        </w:tabs>
        <w:rPr>
          <w:lang w:val="sr-Cyrl-RS"/>
        </w:rPr>
      </w:pPr>
    </w:p>
    <w:p w14:paraId="1D907FB9" w14:textId="77777777" w:rsidR="00BF6F20" w:rsidRPr="00B82924" w:rsidRDefault="00BF6F20" w:rsidP="00BF6F20">
      <w:pPr>
        <w:tabs>
          <w:tab w:val="left" w:pos="1035"/>
        </w:tabs>
        <w:rPr>
          <w:lang w:val="sr-Cyrl-RS"/>
        </w:rPr>
      </w:pPr>
    </w:p>
    <w:p w14:paraId="4B80929B" w14:textId="77777777" w:rsidR="00BF6F20" w:rsidRPr="00B82924" w:rsidRDefault="00BF6F20" w:rsidP="00BF6F20">
      <w:pPr>
        <w:tabs>
          <w:tab w:val="left" w:pos="1035"/>
        </w:tabs>
        <w:rPr>
          <w:lang w:val="sr-Cyrl-RS"/>
        </w:rPr>
      </w:pPr>
    </w:p>
    <w:p w14:paraId="1E851934" w14:textId="77777777" w:rsidR="00BF6F20" w:rsidRPr="00B82924" w:rsidRDefault="00BF6F20" w:rsidP="00BF6F20">
      <w:pPr>
        <w:tabs>
          <w:tab w:val="left" w:pos="1035"/>
        </w:tabs>
        <w:rPr>
          <w:lang w:val="sr-Cyrl-RS"/>
        </w:rPr>
      </w:pPr>
    </w:p>
    <w:p w14:paraId="7324B202" w14:textId="77777777" w:rsidR="00BF6F20" w:rsidRPr="00B82924" w:rsidRDefault="00BF6F20" w:rsidP="00BF6F20">
      <w:pPr>
        <w:tabs>
          <w:tab w:val="left" w:pos="1035"/>
        </w:tabs>
        <w:rPr>
          <w:lang w:val="sr-Cyrl-RS"/>
        </w:rPr>
      </w:pPr>
    </w:p>
    <w:p w14:paraId="61CDF9ED" w14:textId="77777777" w:rsidR="00BF6F20" w:rsidRPr="00B82924" w:rsidRDefault="00BF6F20" w:rsidP="00BF6F20">
      <w:pPr>
        <w:tabs>
          <w:tab w:val="left" w:pos="1035"/>
        </w:tabs>
        <w:rPr>
          <w:lang w:val="sr-Cyrl-RS"/>
        </w:rPr>
      </w:pPr>
    </w:p>
    <w:p w14:paraId="35F9D509" w14:textId="77777777" w:rsidR="00BF6F20" w:rsidRPr="00B82924" w:rsidRDefault="00BF6F20" w:rsidP="00BF6F20">
      <w:pPr>
        <w:tabs>
          <w:tab w:val="left" w:pos="1035"/>
        </w:tabs>
        <w:rPr>
          <w:lang w:val="sr-Cyrl-RS"/>
        </w:rPr>
      </w:pPr>
    </w:p>
    <w:p w14:paraId="4C6E8F3D" w14:textId="77777777" w:rsidR="00BF6F20" w:rsidRPr="00B82924" w:rsidRDefault="00BF6F20" w:rsidP="00BF6F20">
      <w:pPr>
        <w:tabs>
          <w:tab w:val="left" w:pos="1035"/>
        </w:tabs>
        <w:rPr>
          <w:lang w:val="sr-Cyrl-RS"/>
        </w:rPr>
      </w:pPr>
    </w:p>
    <w:p w14:paraId="4879F040" w14:textId="77777777" w:rsidR="00BF6F20" w:rsidRPr="00B82924" w:rsidRDefault="00185B7A" w:rsidP="00BF6F20">
      <w:pPr>
        <w:tabs>
          <w:tab w:val="left" w:pos="1035"/>
        </w:tabs>
        <w:rPr>
          <w:lang w:val="sr-Cyrl-RS"/>
        </w:rPr>
      </w:pPr>
      <w:r w:rsidRPr="00B82924">
        <w:rPr>
          <w:noProof/>
          <w:lang w:val="sr-Cyrl-RS" w:eastAsia="en-US"/>
        </w:rPr>
        <mc:AlternateContent>
          <mc:Choice Requires="wps">
            <w:drawing>
              <wp:anchor distT="0" distB="0" distL="114300" distR="114300" simplePos="0" relativeHeight="251770880" behindDoc="0" locked="0" layoutInCell="1" allowOverlap="1" wp14:anchorId="62F6F16B" wp14:editId="36988EF5">
                <wp:simplePos x="0" y="0"/>
                <wp:positionH relativeFrom="margin">
                  <wp:align>center</wp:align>
                </wp:positionH>
                <wp:positionV relativeFrom="paragraph">
                  <wp:posOffset>6985</wp:posOffset>
                </wp:positionV>
                <wp:extent cx="472503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a:effectLst/>
                      </wps:spPr>
                      <wps:txbx>
                        <w:txbxContent>
                          <w:p w14:paraId="3EAFA27E" w14:textId="77777777" w:rsidR="006A36E9" w:rsidRPr="009574B6" w:rsidRDefault="006A36E9" w:rsidP="00BF6F20">
                            <w:pPr>
                              <w:pStyle w:val="Caption"/>
                              <w:rPr>
                                <w:noProof/>
                              </w:rPr>
                            </w:pPr>
                            <w:r>
                              <w:t xml:space="preserve">Слика </w:t>
                            </w:r>
                            <w:r>
                              <w:rPr>
                                <w:lang w:val="sr-Cyrl-RS"/>
                              </w:rPr>
                              <w:t xml:space="preserve">47 </w:t>
                            </w:r>
                            <w:r>
                              <w:t xml:space="preserve"> </w:t>
                            </w:r>
                            <w:r>
                              <w:rPr>
                                <w:lang w:val="sr-Cyrl-RS"/>
                              </w:rPr>
                              <w:t>Случај коришћења: Измена корисничких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6F16B" id="Text Box 115" o:spid="_x0000_s1052" type="#_x0000_t202" style="position:absolute;left:0;text-align:left;margin-left:0;margin-top:.55pt;width:372.0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" stroked="f">
                <v:textbox style="mso-fit-shape-to-text:t" inset="0,0,0,0">
                  <w:txbxContent>
                    <w:p w14:paraId="3EAFA27E" w14:textId="77777777" w:rsidR="006A36E9" w:rsidRPr="009574B6" w:rsidRDefault="006A36E9" w:rsidP="00BF6F20">
                      <w:pPr>
                        <w:pStyle w:val="Caption"/>
                        <w:rPr>
                          <w:noProof/>
                        </w:rPr>
                      </w:pPr>
                      <w:r>
                        <w:t xml:space="preserve">Слика </w:t>
                      </w:r>
                      <w:r>
                        <w:rPr>
                          <w:lang w:val="sr-Cyrl-RS"/>
                        </w:rPr>
                        <w:t xml:space="preserve">47 </w:t>
                      </w:r>
                      <w:r>
                        <w:t xml:space="preserve"> </w:t>
                      </w:r>
                      <w:r>
                        <w:rPr>
                          <w:lang w:val="sr-Cyrl-RS"/>
                        </w:rPr>
                        <w:t>Случај коришћења: Измена корисничких података</w:t>
                      </w:r>
                    </w:p>
                  </w:txbxContent>
                </v:textbox>
                <w10:wrap type="square" anchorx="margin"/>
              </v:shape>
            </w:pict>
          </mc:Fallback>
        </mc:AlternateContent>
      </w:r>
    </w:p>
    <w:p w14:paraId="09029FF8" w14:textId="77777777" w:rsidR="00BF6F20" w:rsidRPr="00B82924" w:rsidRDefault="00BF6F20" w:rsidP="00BF6F20">
      <w:pPr>
        <w:tabs>
          <w:tab w:val="left" w:pos="1035"/>
        </w:tabs>
        <w:rPr>
          <w:lang w:val="sr-Cyrl-RS"/>
        </w:rPr>
      </w:pPr>
    </w:p>
    <w:p w14:paraId="44BFA2F8" w14:textId="77777777" w:rsidR="00BF6F20" w:rsidRPr="00B82924" w:rsidRDefault="00BF6F20" w:rsidP="00185B7A">
      <w:pPr>
        <w:tabs>
          <w:tab w:val="left" w:pos="1035"/>
        </w:tabs>
        <w:ind w:firstLine="0"/>
        <w:rPr>
          <w:lang w:val="sr-Cyrl-RS"/>
        </w:rPr>
      </w:pPr>
    </w:p>
    <w:p w14:paraId="06DBCE94" w14:textId="77777777" w:rsidR="00BF6F20" w:rsidRPr="00B82924" w:rsidRDefault="00BF6F20" w:rsidP="00BF6F20">
      <w:pPr>
        <w:tabs>
          <w:tab w:val="left" w:pos="1035"/>
        </w:tabs>
        <w:rPr>
          <w:lang w:val="sr-Cyrl-RS"/>
        </w:rPr>
      </w:pPr>
      <w:r w:rsidRPr="00B82924">
        <w:rPr>
          <w:lang w:val="sr-Cyrl-RS"/>
        </w:rPr>
        <w:t>На страници се налазе три таба. Први и уједно активан приликом покретања странице је таб за промену шифре. Попуњавањем одговарајућих поља валидним подацима корисник може променити шифру, у супротном добија обавештење о гршци. Други таб пружа могућност промене личних корисничких података, док трећи таб има могућност промене слике.</w:t>
      </w:r>
    </w:p>
    <w:p w14:paraId="3990A602" w14:textId="77777777" w:rsidR="00BF6F20" w:rsidRPr="00B82924" w:rsidRDefault="00BF6F20" w:rsidP="00BF6F20">
      <w:pPr>
        <w:tabs>
          <w:tab w:val="left" w:pos="1035"/>
        </w:tabs>
        <w:rPr>
          <w:lang w:val="sr-Cyrl-RS"/>
        </w:rPr>
      </w:pPr>
      <w:r w:rsidRPr="00B82924">
        <w:rPr>
          <w:noProof/>
          <w:lang w:val="sr-Cyrl-RS" w:eastAsia="en-US"/>
        </w:rPr>
        <w:lastRenderedPageBreak/>
        <w:drawing>
          <wp:anchor distT="0" distB="0" distL="114300" distR="114300" simplePos="0" relativeHeight="251771904" behindDoc="0" locked="0" layoutInCell="1" allowOverlap="1" wp14:anchorId="15B114DD" wp14:editId="457A1D2E">
            <wp:simplePos x="0" y="0"/>
            <wp:positionH relativeFrom="column">
              <wp:posOffset>748462</wp:posOffset>
            </wp:positionH>
            <wp:positionV relativeFrom="paragraph">
              <wp:posOffset>35614</wp:posOffset>
            </wp:positionV>
            <wp:extent cx="4285714" cy="5638095"/>
            <wp:effectExtent l="0" t="0" r="635"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kt_promena poda.bmp"/>
                    <pic:cNvPicPr/>
                  </pic:nvPicPr>
                  <pic:blipFill>
                    <a:blip r:embed="rId70">
                      <a:extLst>
                        <a:ext uri="{28A0092B-C50C-407E-A947-70E740481C1C}">
                          <a14:useLocalDpi xmlns:a14="http://schemas.microsoft.com/office/drawing/2010/main" val="0"/>
                        </a:ext>
                      </a:extLst>
                    </a:blip>
                    <a:stretch>
                      <a:fillRect/>
                    </a:stretch>
                  </pic:blipFill>
                  <pic:spPr>
                    <a:xfrm>
                      <a:off x="0" y="0"/>
                      <a:ext cx="4285714" cy="5638095"/>
                    </a:xfrm>
                    <a:prstGeom prst="rect">
                      <a:avLst/>
                    </a:prstGeom>
                  </pic:spPr>
                </pic:pic>
              </a:graphicData>
            </a:graphic>
          </wp:anchor>
        </w:drawing>
      </w:r>
    </w:p>
    <w:p w14:paraId="7D3D74F0" w14:textId="77777777" w:rsidR="00BF6F20" w:rsidRPr="00B82924" w:rsidRDefault="00BF6F20" w:rsidP="00BF6F20">
      <w:pPr>
        <w:tabs>
          <w:tab w:val="left" w:pos="1035"/>
        </w:tabs>
        <w:rPr>
          <w:lang w:val="sr-Cyrl-RS"/>
        </w:rPr>
      </w:pPr>
    </w:p>
    <w:p w14:paraId="39BC0FB4" w14:textId="77777777" w:rsidR="00BF6F20" w:rsidRPr="00B82924" w:rsidRDefault="00BF6F20" w:rsidP="00BF6F20">
      <w:pPr>
        <w:tabs>
          <w:tab w:val="left" w:pos="1035"/>
        </w:tabs>
        <w:rPr>
          <w:lang w:val="sr-Cyrl-RS"/>
        </w:rPr>
      </w:pPr>
    </w:p>
    <w:p w14:paraId="7EB3313F" w14:textId="77777777" w:rsidR="00BF6F20" w:rsidRPr="00B82924" w:rsidRDefault="00BF6F20" w:rsidP="00BF6F20">
      <w:pPr>
        <w:tabs>
          <w:tab w:val="left" w:pos="1035"/>
        </w:tabs>
        <w:rPr>
          <w:lang w:val="sr-Cyrl-RS"/>
        </w:rPr>
      </w:pPr>
    </w:p>
    <w:p w14:paraId="3B753B51" w14:textId="77777777" w:rsidR="00BF6F20" w:rsidRPr="00B82924" w:rsidRDefault="00BF6F20" w:rsidP="00BF6F20">
      <w:pPr>
        <w:tabs>
          <w:tab w:val="left" w:pos="1035"/>
        </w:tabs>
        <w:rPr>
          <w:lang w:val="sr-Cyrl-RS"/>
        </w:rPr>
      </w:pPr>
    </w:p>
    <w:p w14:paraId="1B716EF7" w14:textId="77777777" w:rsidR="00BF6F20" w:rsidRPr="00B82924" w:rsidRDefault="00BF6F20" w:rsidP="00BF6F20">
      <w:pPr>
        <w:tabs>
          <w:tab w:val="left" w:pos="1035"/>
        </w:tabs>
        <w:rPr>
          <w:lang w:val="sr-Cyrl-RS"/>
        </w:rPr>
      </w:pPr>
    </w:p>
    <w:p w14:paraId="69BAB9B8" w14:textId="77777777" w:rsidR="00BF6F20" w:rsidRPr="00B82924" w:rsidRDefault="00BF6F20" w:rsidP="00BF6F20">
      <w:pPr>
        <w:tabs>
          <w:tab w:val="left" w:pos="1035"/>
        </w:tabs>
        <w:rPr>
          <w:lang w:val="sr-Cyrl-RS"/>
        </w:rPr>
      </w:pPr>
    </w:p>
    <w:p w14:paraId="3B73A654" w14:textId="77777777" w:rsidR="00BF6F20" w:rsidRPr="00B82924" w:rsidRDefault="00BF6F20" w:rsidP="00BF6F20">
      <w:pPr>
        <w:tabs>
          <w:tab w:val="left" w:pos="1035"/>
        </w:tabs>
        <w:rPr>
          <w:lang w:val="sr-Cyrl-RS"/>
        </w:rPr>
      </w:pPr>
    </w:p>
    <w:p w14:paraId="5EC0C03A" w14:textId="77777777" w:rsidR="00BF6F20" w:rsidRPr="00B82924" w:rsidRDefault="00BF6F20" w:rsidP="00BF6F20">
      <w:pPr>
        <w:tabs>
          <w:tab w:val="left" w:pos="1035"/>
        </w:tabs>
        <w:rPr>
          <w:lang w:val="sr-Cyrl-RS"/>
        </w:rPr>
      </w:pPr>
    </w:p>
    <w:p w14:paraId="239B5780" w14:textId="77777777" w:rsidR="00BF6F20" w:rsidRPr="00B82924" w:rsidRDefault="00BF6F20" w:rsidP="00BF6F20">
      <w:pPr>
        <w:tabs>
          <w:tab w:val="left" w:pos="1035"/>
        </w:tabs>
        <w:rPr>
          <w:lang w:val="sr-Cyrl-RS"/>
        </w:rPr>
      </w:pPr>
    </w:p>
    <w:p w14:paraId="19788898" w14:textId="77777777" w:rsidR="00BF6F20" w:rsidRPr="00B82924" w:rsidRDefault="00BF6F20" w:rsidP="00BF6F20">
      <w:pPr>
        <w:tabs>
          <w:tab w:val="left" w:pos="1035"/>
        </w:tabs>
        <w:rPr>
          <w:lang w:val="sr-Cyrl-RS"/>
        </w:rPr>
      </w:pPr>
    </w:p>
    <w:p w14:paraId="401CE072" w14:textId="77777777" w:rsidR="00BF6F20" w:rsidRPr="00B82924" w:rsidRDefault="00BF6F20" w:rsidP="00BF6F20">
      <w:pPr>
        <w:tabs>
          <w:tab w:val="left" w:pos="1035"/>
        </w:tabs>
        <w:rPr>
          <w:lang w:val="sr-Cyrl-RS"/>
        </w:rPr>
      </w:pPr>
    </w:p>
    <w:p w14:paraId="2EDB5C38" w14:textId="77777777" w:rsidR="00BF6F20" w:rsidRPr="00B82924" w:rsidRDefault="00BF6F20" w:rsidP="00BF6F20">
      <w:pPr>
        <w:tabs>
          <w:tab w:val="left" w:pos="1035"/>
        </w:tabs>
        <w:rPr>
          <w:lang w:val="sr-Cyrl-RS"/>
        </w:rPr>
      </w:pPr>
    </w:p>
    <w:p w14:paraId="306D8BEA" w14:textId="77777777" w:rsidR="00BF6F20" w:rsidRPr="00B82924" w:rsidRDefault="00BF6F20" w:rsidP="00BF6F20">
      <w:pPr>
        <w:tabs>
          <w:tab w:val="left" w:pos="1035"/>
        </w:tabs>
        <w:rPr>
          <w:lang w:val="sr-Cyrl-RS"/>
        </w:rPr>
      </w:pPr>
    </w:p>
    <w:p w14:paraId="759D52FE" w14:textId="77777777" w:rsidR="00BF6F20" w:rsidRPr="00B82924" w:rsidRDefault="00BF6F20" w:rsidP="00BF6F20">
      <w:pPr>
        <w:tabs>
          <w:tab w:val="left" w:pos="1035"/>
        </w:tabs>
        <w:rPr>
          <w:lang w:val="sr-Cyrl-RS"/>
        </w:rPr>
      </w:pPr>
    </w:p>
    <w:p w14:paraId="2F85C2F3" w14:textId="77777777" w:rsidR="00BF6F20" w:rsidRPr="00B82924" w:rsidRDefault="00BF6F20" w:rsidP="00BF6F20">
      <w:pPr>
        <w:tabs>
          <w:tab w:val="left" w:pos="1035"/>
        </w:tabs>
        <w:rPr>
          <w:lang w:val="sr-Cyrl-RS"/>
        </w:rPr>
      </w:pPr>
    </w:p>
    <w:p w14:paraId="3994B4AD" w14:textId="77777777" w:rsidR="00BF6F20" w:rsidRPr="00B82924" w:rsidRDefault="00BF6F20" w:rsidP="00BF6F20">
      <w:pPr>
        <w:tabs>
          <w:tab w:val="left" w:pos="1035"/>
        </w:tabs>
        <w:rPr>
          <w:lang w:val="sr-Cyrl-RS"/>
        </w:rPr>
      </w:pPr>
    </w:p>
    <w:p w14:paraId="18E426DE" w14:textId="77777777" w:rsidR="00BF6F20" w:rsidRPr="00B82924" w:rsidRDefault="00BF6F20" w:rsidP="00BF6F20">
      <w:pPr>
        <w:tabs>
          <w:tab w:val="left" w:pos="1035"/>
        </w:tabs>
        <w:rPr>
          <w:lang w:val="sr-Cyrl-RS"/>
        </w:rPr>
      </w:pPr>
    </w:p>
    <w:p w14:paraId="03B3DA35" w14:textId="77777777" w:rsidR="00BF6F20" w:rsidRPr="00B82924" w:rsidRDefault="00BF6F20" w:rsidP="00BF6F20">
      <w:pPr>
        <w:tabs>
          <w:tab w:val="left" w:pos="1035"/>
        </w:tabs>
        <w:rPr>
          <w:lang w:val="sr-Cyrl-RS"/>
        </w:rPr>
      </w:pPr>
    </w:p>
    <w:p w14:paraId="25C6E8A4" w14:textId="77777777" w:rsidR="00BF6F20" w:rsidRPr="00B82924" w:rsidRDefault="00185B7A" w:rsidP="00BF6F20">
      <w:pPr>
        <w:tabs>
          <w:tab w:val="left" w:pos="1035"/>
        </w:tabs>
        <w:rPr>
          <w:lang w:val="sr-Cyrl-RS"/>
        </w:rPr>
      </w:pPr>
      <w:r w:rsidRPr="00B82924">
        <w:rPr>
          <w:noProof/>
          <w:lang w:val="sr-Cyrl-RS" w:eastAsia="en-US"/>
        </w:rPr>
        <mc:AlternateContent>
          <mc:Choice Requires="wps">
            <w:drawing>
              <wp:anchor distT="0" distB="0" distL="114300" distR="114300" simplePos="0" relativeHeight="251772928" behindDoc="0" locked="0" layoutInCell="1" allowOverlap="1" wp14:anchorId="78BE3EB5" wp14:editId="35788D28">
                <wp:simplePos x="0" y="0"/>
                <wp:positionH relativeFrom="margin">
                  <wp:align>center</wp:align>
                </wp:positionH>
                <wp:positionV relativeFrom="paragraph">
                  <wp:posOffset>8031</wp:posOffset>
                </wp:positionV>
                <wp:extent cx="4285615" cy="635"/>
                <wp:effectExtent l="0" t="0" r="635" b="0"/>
                <wp:wrapSquare wrapText="bothSides"/>
                <wp:docPr id="116" name="Text Box 116"/>
                <wp:cNvGraphicFramePr/>
                <a:graphic xmlns:a="http://schemas.openxmlformats.org/drawingml/2006/main">
                  <a:graphicData uri="http://schemas.microsoft.com/office/word/2010/wordprocessingShape">
                    <wps:wsp>
                      <wps:cNvSpPr txBox="1"/>
                      <wps:spPr>
                        <a:xfrm>
                          <a:off x="0" y="0"/>
                          <a:ext cx="4285615" cy="635"/>
                        </a:xfrm>
                        <a:prstGeom prst="rect">
                          <a:avLst/>
                        </a:prstGeom>
                        <a:solidFill>
                          <a:prstClr val="white"/>
                        </a:solidFill>
                        <a:ln>
                          <a:noFill/>
                        </a:ln>
                        <a:effectLst/>
                      </wps:spPr>
                      <wps:txbx>
                        <w:txbxContent>
                          <w:p w14:paraId="6BF8F930" w14:textId="77777777" w:rsidR="006A36E9" w:rsidRPr="00E05264" w:rsidRDefault="006A36E9" w:rsidP="00BF6F20">
                            <w:pPr>
                              <w:pStyle w:val="Caption"/>
                              <w:rPr>
                                <w:noProof/>
                              </w:rPr>
                            </w:pPr>
                            <w:r>
                              <w:t xml:space="preserve">Слика 48 </w:t>
                            </w:r>
                            <w:r>
                              <w:rPr>
                                <w:lang w:val="sr-Cyrl-RS"/>
                              </w:rPr>
                              <w:t>Случај активности: Промена корисничких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3EB5" id="Text Box 116" o:spid="_x0000_s1053" type="#_x0000_t202" style="position:absolute;left:0;text-align:left;margin-left:0;margin-top:.65pt;width:337.4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" stroked="f">
                <v:textbox style="mso-fit-shape-to-text:t" inset="0,0,0,0">
                  <w:txbxContent>
                    <w:p w14:paraId="6BF8F930" w14:textId="77777777" w:rsidR="006A36E9" w:rsidRPr="00E05264" w:rsidRDefault="006A36E9" w:rsidP="00BF6F20">
                      <w:pPr>
                        <w:pStyle w:val="Caption"/>
                        <w:rPr>
                          <w:noProof/>
                        </w:rPr>
                      </w:pPr>
                      <w:r>
                        <w:t xml:space="preserve">Слика 48 </w:t>
                      </w:r>
                      <w:r>
                        <w:rPr>
                          <w:lang w:val="sr-Cyrl-RS"/>
                        </w:rPr>
                        <w:t>Случај активности: Промена корисничких података</w:t>
                      </w:r>
                    </w:p>
                  </w:txbxContent>
                </v:textbox>
                <w10:wrap type="square" anchorx="margin"/>
              </v:shape>
            </w:pict>
          </mc:Fallback>
        </mc:AlternateContent>
      </w:r>
    </w:p>
    <w:p w14:paraId="5AD796B2" w14:textId="77777777" w:rsidR="00BF6F20" w:rsidRPr="00B82924" w:rsidRDefault="00BF6F20" w:rsidP="00BF6F20">
      <w:pPr>
        <w:tabs>
          <w:tab w:val="left" w:pos="1035"/>
        </w:tabs>
        <w:rPr>
          <w:lang w:val="sr-Cyrl-RS"/>
        </w:rPr>
      </w:pPr>
    </w:p>
    <w:p w14:paraId="1BBD1092" w14:textId="77777777" w:rsidR="00BF6F20" w:rsidRPr="00B82924" w:rsidRDefault="00BF6F20" w:rsidP="00BF6F20">
      <w:pPr>
        <w:tabs>
          <w:tab w:val="left" w:pos="1035"/>
        </w:tabs>
        <w:rPr>
          <w:lang w:val="sr-Cyrl-RS"/>
        </w:rPr>
      </w:pPr>
    </w:p>
    <w:p w14:paraId="3F3165B7" w14:textId="77777777" w:rsidR="00BF6F20" w:rsidRPr="00B82924" w:rsidRDefault="00BF6F20" w:rsidP="00BF6F20">
      <w:pPr>
        <w:tabs>
          <w:tab w:val="left" w:pos="1035"/>
        </w:tabs>
        <w:rPr>
          <w:lang w:val="sr-Cyrl-RS"/>
        </w:rPr>
      </w:pPr>
    </w:p>
    <w:p w14:paraId="6517EB8E" w14:textId="77777777" w:rsidR="00BF6F20" w:rsidRPr="00B82924" w:rsidRDefault="00BF6F20" w:rsidP="00BF6F20">
      <w:pPr>
        <w:tabs>
          <w:tab w:val="left" w:pos="1035"/>
        </w:tabs>
        <w:rPr>
          <w:lang w:val="sr-Cyrl-RS"/>
        </w:rPr>
      </w:pPr>
    </w:p>
    <w:p w14:paraId="61B48AC3" w14:textId="77777777" w:rsidR="00BF6F20" w:rsidRPr="00B82924" w:rsidRDefault="00BF6F20" w:rsidP="00BF6F20">
      <w:pPr>
        <w:tabs>
          <w:tab w:val="left" w:pos="1035"/>
        </w:tabs>
        <w:rPr>
          <w:lang w:val="sr-Cyrl-RS"/>
        </w:rPr>
      </w:pPr>
    </w:p>
    <w:p w14:paraId="663C556C" w14:textId="77777777" w:rsidR="00BF6F20" w:rsidRPr="00B82924" w:rsidRDefault="00BF6F20" w:rsidP="00BF6F20">
      <w:pPr>
        <w:tabs>
          <w:tab w:val="left" w:pos="1035"/>
        </w:tabs>
        <w:rPr>
          <w:lang w:val="sr-Cyrl-RS"/>
        </w:rPr>
      </w:pPr>
    </w:p>
    <w:p w14:paraId="33A5F05E" w14:textId="77777777" w:rsidR="00BF6F20" w:rsidRPr="00B82924" w:rsidRDefault="00BF6F20" w:rsidP="00BF6F20">
      <w:pPr>
        <w:tabs>
          <w:tab w:val="left" w:pos="1035"/>
        </w:tabs>
        <w:rPr>
          <w:lang w:val="sr-Cyrl-RS"/>
        </w:rPr>
      </w:pPr>
    </w:p>
    <w:p w14:paraId="000321B7" w14:textId="77777777" w:rsidR="00BF6F20" w:rsidRPr="00B82924" w:rsidRDefault="00BF6F20" w:rsidP="00BF6F20">
      <w:pPr>
        <w:tabs>
          <w:tab w:val="left" w:pos="1035"/>
        </w:tabs>
        <w:rPr>
          <w:lang w:val="sr-Cyrl-RS"/>
        </w:rPr>
      </w:pPr>
    </w:p>
    <w:p w14:paraId="13311B9C" w14:textId="77777777" w:rsidR="00BF6F20" w:rsidRPr="00B82924" w:rsidRDefault="00BF6F20" w:rsidP="00BF6F20">
      <w:pPr>
        <w:tabs>
          <w:tab w:val="left" w:pos="1035"/>
        </w:tabs>
        <w:rPr>
          <w:lang w:val="sr-Cyrl-RS"/>
        </w:rPr>
      </w:pPr>
    </w:p>
    <w:p w14:paraId="5DFCF701" w14:textId="77777777" w:rsidR="00BF6F20" w:rsidRPr="00B82924" w:rsidRDefault="00BF6F20" w:rsidP="00185B7A">
      <w:pPr>
        <w:pStyle w:val="Heading2"/>
        <w:rPr>
          <w:lang w:val="sr-Cyrl-RS"/>
        </w:rPr>
      </w:pPr>
      <w:r w:rsidRPr="00B82924">
        <w:rPr>
          <w:lang w:val="sr-Cyrl-RS"/>
        </w:rPr>
        <w:tab/>
      </w:r>
      <w:bookmarkStart w:id="56" w:name="_Toc484365404"/>
      <w:r w:rsidR="00185B7A" w:rsidRPr="00B82924">
        <w:rPr>
          <w:lang w:val="sr-Cyrl-RS"/>
        </w:rPr>
        <w:t xml:space="preserve">8.3 </w:t>
      </w:r>
      <w:r w:rsidRPr="00B82924">
        <w:rPr>
          <w:lang w:val="sr-Cyrl-RS"/>
        </w:rPr>
        <w:t>Приказ почетне стране</w:t>
      </w:r>
      <w:bookmarkEnd w:id="56"/>
    </w:p>
    <w:p w14:paraId="4C9CC607" w14:textId="77777777" w:rsidR="00BF6F20" w:rsidRPr="00B82924" w:rsidRDefault="00BF6F20" w:rsidP="00BF6F20">
      <w:pPr>
        <w:tabs>
          <w:tab w:val="left" w:pos="1035"/>
        </w:tabs>
        <w:rPr>
          <w:lang w:val="sr-Cyrl-RS"/>
        </w:rPr>
      </w:pPr>
    </w:p>
    <w:p w14:paraId="3565E8D7" w14:textId="77777777" w:rsidR="00BF6F20" w:rsidRPr="00B82924" w:rsidRDefault="00BF6F20" w:rsidP="00BF6F20">
      <w:pPr>
        <w:tabs>
          <w:tab w:val="left" w:pos="1035"/>
        </w:tabs>
        <w:rPr>
          <w:lang w:val="sr-Cyrl-RS"/>
        </w:rPr>
      </w:pPr>
      <w:r w:rsidRPr="00B82924">
        <w:rPr>
          <w:lang w:val="sr-Cyrl-RS"/>
        </w:rPr>
        <w:t xml:space="preserve">Након успешне пријаве на систем кориснику се приказује главна корисничка страна на којој се налазе спискови плантажа и имања. За сваку од плантажа корисник може одабрати неку од следећих опција: </w:t>
      </w:r>
    </w:p>
    <w:p w14:paraId="21A241F8" w14:textId="77777777" w:rsidR="00BF6F20" w:rsidRPr="00B82924" w:rsidRDefault="00BF6F20" w:rsidP="00BF6F20">
      <w:pPr>
        <w:pStyle w:val="ListParagraph"/>
        <w:numPr>
          <w:ilvl w:val="0"/>
          <w:numId w:val="18"/>
        </w:numPr>
        <w:tabs>
          <w:tab w:val="left" w:pos="1035"/>
        </w:tabs>
        <w:jc w:val="left"/>
        <w:rPr>
          <w:lang w:val="sr-Cyrl-RS"/>
        </w:rPr>
      </w:pPr>
      <w:r w:rsidRPr="00B82924">
        <w:rPr>
          <w:lang w:val="sr-Cyrl-RS"/>
        </w:rPr>
        <w:t>Визуелни приказ изабране плантаже – на мапи се приказује облик и локација плантаже осим тога корисник добија информације о тренутној температури, влажности ваздуха и нутритивном саставу земљишта. Осим тих података корисник добија информације о биљној култури и подкултури на плантажи као и произвођачу.</w:t>
      </w:r>
    </w:p>
    <w:p w14:paraId="68C993F8" w14:textId="77777777" w:rsidR="00BF6F20" w:rsidRPr="00B82924" w:rsidRDefault="00BF6F20" w:rsidP="00BF6F20">
      <w:pPr>
        <w:pStyle w:val="ListParagraph"/>
        <w:numPr>
          <w:ilvl w:val="0"/>
          <w:numId w:val="18"/>
        </w:numPr>
        <w:tabs>
          <w:tab w:val="left" w:pos="1035"/>
        </w:tabs>
        <w:jc w:val="left"/>
        <w:rPr>
          <w:lang w:val="sr-Cyrl-RS"/>
        </w:rPr>
      </w:pPr>
      <w:r w:rsidRPr="00B82924">
        <w:rPr>
          <w:lang w:val="sr-Cyrl-RS"/>
        </w:rPr>
        <w:t>Претрага плантажа –на основу корисничког уноса листа плантажа се  филтрира по називу плантажа.</w:t>
      </w:r>
    </w:p>
    <w:p w14:paraId="183E78DF" w14:textId="77777777" w:rsidR="00BF6F20" w:rsidRPr="00B82924" w:rsidRDefault="00BF6F20" w:rsidP="00BF6F20">
      <w:pPr>
        <w:pStyle w:val="ListParagraph"/>
        <w:numPr>
          <w:ilvl w:val="0"/>
          <w:numId w:val="18"/>
        </w:numPr>
        <w:tabs>
          <w:tab w:val="left" w:pos="1035"/>
        </w:tabs>
        <w:jc w:val="left"/>
        <w:rPr>
          <w:lang w:val="sr-Cyrl-RS"/>
        </w:rPr>
      </w:pPr>
      <w:r w:rsidRPr="00B82924">
        <w:rPr>
          <w:lang w:val="sr-Cyrl-RS"/>
        </w:rPr>
        <w:t>Измена изабране плантаже- корисник има могућност промене назива плантаже, облик и позицију на мапи као и културе и подкултуре која се на њој гаји и произвођача.</w:t>
      </w:r>
    </w:p>
    <w:p w14:paraId="2FAFCC71" w14:textId="77777777" w:rsidR="00BF6F20" w:rsidRPr="00B82924" w:rsidRDefault="00BF6F20" w:rsidP="00BF6F20">
      <w:pPr>
        <w:pStyle w:val="ListParagraph"/>
        <w:numPr>
          <w:ilvl w:val="0"/>
          <w:numId w:val="18"/>
        </w:numPr>
        <w:tabs>
          <w:tab w:val="left" w:pos="1035"/>
        </w:tabs>
        <w:jc w:val="left"/>
        <w:rPr>
          <w:lang w:val="sr-Cyrl-RS"/>
        </w:rPr>
      </w:pPr>
      <w:r w:rsidRPr="00B82924">
        <w:rPr>
          <w:lang w:val="sr-Cyrl-RS"/>
        </w:rPr>
        <w:t>Брисање изабране плантаже- одабрана плантажа се уклања из базе.</w:t>
      </w:r>
    </w:p>
    <w:p w14:paraId="0642E532" w14:textId="77777777" w:rsidR="00BF6F20" w:rsidRPr="00B82924" w:rsidRDefault="00BF6F20" w:rsidP="00BF6F20">
      <w:pPr>
        <w:pStyle w:val="ListParagraph"/>
        <w:numPr>
          <w:ilvl w:val="0"/>
          <w:numId w:val="18"/>
        </w:numPr>
        <w:tabs>
          <w:tab w:val="left" w:pos="1035"/>
        </w:tabs>
        <w:jc w:val="left"/>
        <w:rPr>
          <w:lang w:val="sr-Cyrl-RS"/>
        </w:rPr>
      </w:pPr>
      <w:r w:rsidRPr="00B82924">
        <w:rPr>
          <w:lang w:val="sr-Cyrl-RS"/>
        </w:rPr>
        <w:t>Приказ статистике за изабрану плантажу- кориснику се приказују три врсте графика: график нутриционистичких вредности у претходном периоду, график температуре и влажност земљишта.</w:t>
      </w:r>
    </w:p>
    <w:p w14:paraId="4F5F4FFB" w14:textId="77777777" w:rsidR="00BF6F20" w:rsidRPr="00B82924" w:rsidRDefault="00BF6F20" w:rsidP="00BF6F20">
      <w:pPr>
        <w:pStyle w:val="ListParagraph"/>
        <w:numPr>
          <w:ilvl w:val="0"/>
          <w:numId w:val="18"/>
        </w:numPr>
        <w:tabs>
          <w:tab w:val="left" w:pos="1035"/>
        </w:tabs>
        <w:jc w:val="left"/>
        <w:rPr>
          <w:lang w:val="sr-Cyrl-RS"/>
        </w:rPr>
      </w:pPr>
      <w:r w:rsidRPr="00B82924">
        <w:rPr>
          <w:lang w:val="sr-Cyrl-RS"/>
        </w:rPr>
        <w:t>Приказ временске прогнозе- кориснику се приказују предвиђена температура ваздуха и временски услови у наредна четири дана.</w:t>
      </w:r>
    </w:p>
    <w:p w14:paraId="168C3F74" w14:textId="77777777" w:rsidR="00BF6F20" w:rsidRPr="00B82924" w:rsidRDefault="00BF6F20" w:rsidP="00BF6F20">
      <w:pPr>
        <w:pStyle w:val="ListParagraph"/>
        <w:numPr>
          <w:ilvl w:val="0"/>
          <w:numId w:val="18"/>
        </w:numPr>
        <w:tabs>
          <w:tab w:val="left" w:pos="1035"/>
        </w:tabs>
        <w:jc w:val="left"/>
        <w:rPr>
          <w:lang w:val="sr-Cyrl-RS"/>
        </w:rPr>
      </w:pPr>
      <w:r w:rsidRPr="00B82924">
        <w:rPr>
          <w:lang w:val="sr-Cyrl-RS"/>
        </w:rPr>
        <w:t>Приказ обавштења од експерта- корисник може на временској линији прегледати сва обавештења која је добио од експертског система.</w:t>
      </w:r>
    </w:p>
    <w:p w14:paraId="1D6B14DE" w14:textId="77777777" w:rsidR="00BF6F20" w:rsidRPr="00B82924" w:rsidRDefault="00BF6F20" w:rsidP="00BF6F20">
      <w:pPr>
        <w:tabs>
          <w:tab w:val="left" w:pos="1035"/>
        </w:tabs>
        <w:rPr>
          <w:lang w:val="sr-Cyrl-RS"/>
        </w:rPr>
      </w:pPr>
    </w:p>
    <w:p w14:paraId="300C4651" w14:textId="77777777" w:rsidR="00BF6F20" w:rsidRPr="00B82924" w:rsidRDefault="00BF6F20" w:rsidP="00BF6F20">
      <w:pPr>
        <w:tabs>
          <w:tab w:val="left" w:pos="1035"/>
        </w:tabs>
        <w:rPr>
          <w:lang w:val="sr-Cyrl-RS"/>
        </w:rPr>
      </w:pPr>
      <w:r w:rsidRPr="00B82924">
        <w:rPr>
          <w:lang w:val="sr-Cyrl-RS"/>
        </w:rPr>
        <w:t>За свако од имања корисник може изабрати неку од следећих опција:</w:t>
      </w:r>
    </w:p>
    <w:p w14:paraId="61F257B5" w14:textId="77777777" w:rsidR="00BF6F20" w:rsidRPr="00B82924" w:rsidRDefault="00BF6F20" w:rsidP="00BF6F20">
      <w:pPr>
        <w:pStyle w:val="ListParagraph"/>
        <w:numPr>
          <w:ilvl w:val="0"/>
          <w:numId w:val="19"/>
        </w:numPr>
        <w:tabs>
          <w:tab w:val="left" w:pos="1035"/>
        </w:tabs>
        <w:jc w:val="left"/>
        <w:rPr>
          <w:lang w:val="sr-Cyrl-RS"/>
        </w:rPr>
      </w:pPr>
      <w:r w:rsidRPr="00B82924">
        <w:rPr>
          <w:lang w:val="sr-Cyrl-RS"/>
        </w:rPr>
        <w:t>Измена изабраног имања- корисник има могућност промене назива имања.</w:t>
      </w:r>
    </w:p>
    <w:p w14:paraId="291BA321" w14:textId="77777777" w:rsidR="00BF6F20" w:rsidRPr="00B82924" w:rsidRDefault="00BF6F20" w:rsidP="00BF6F20">
      <w:pPr>
        <w:pStyle w:val="ListParagraph"/>
        <w:numPr>
          <w:ilvl w:val="0"/>
          <w:numId w:val="19"/>
        </w:numPr>
        <w:tabs>
          <w:tab w:val="left" w:pos="1035"/>
        </w:tabs>
        <w:jc w:val="left"/>
        <w:rPr>
          <w:lang w:val="sr-Cyrl-RS"/>
        </w:rPr>
      </w:pPr>
      <w:r w:rsidRPr="00B82924">
        <w:rPr>
          <w:lang w:val="sr-Cyrl-RS"/>
        </w:rPr>
        <w:t>Брисање изабраног имања- одабрано имање се уклања из базе.</w:t>
      </w:r>
    </w:p>
    <w:p w14:paraId="244E03CE" w14:textId="77777777" w:rsidR="00BF6F20" w:rsidRPr="00B82924" w:rsidRDefault="00BF6F20" w:rsidP="00BF6F20">
      <w:pPr>
        <w:pStyle w:val="ListParagraph"/>
        <w:numPr>
          <w:ilvl w:val="0"/>
          <w:numId w:val="19"/>
        </w:numPr>
        <w:tabs>
          <w:tab w:val="left" w:pos="1035"/>
        </w:tabs>
        <w:jc w:val="left"/>
        <w:rPr>
          <w:lang w:val="sr-Cyrl-RS"/>
        </w:rPr>
      </w:pPr>
      <w:r w:rsidRPr="00B82924">
        <w:rPr>
          <w:lang w:val="sr-Cyrl-RS"/>
        </w:rPr>
        <w:t>Визуелни приказ изабраног имања- на мапи се приказује облик и позиција свих плантажа на изабраном имању.</w:t>
      </w:r>
    </w:p>
    <w:p w14:paraId="5FF4AF01" w14:textId="77777777" w:rsidR="00BF6F20" w:rsidRPr="00B82924" w:rsidRDefault="00BF6F20" w:rsidP="00BF6F20">
      <w:pPr>
        <w:tabs>
          <w:tab w:val="left" w:pos="1035"/>
        </w:tabs>
        <w:rPr>
          <w:lang w:val="sr-Cyrl-RS"/>
        </w:rPr>
      </w:pPr>
    </w:p>
    <w:p w14:paraId="48EAA9E8" w14:textId="77777777" w:rsidR="00185B7A" w:rsidRPr="00B82924" w:rsidRDefault="00185B7A" w:rsidP="00BF6F20">
      <w:pPr>
        <w:tabs>
          <w:tab w:val="left" w:pos="1035"/>
        </w:tabs>
        <w:rPr>
          <w:noProof/>
          <w:lang w:val="sr-Cyrl-RS"/>
        </w:rPr>
      </w:pPr>
    </w:p>
    <w:p w14:paraId="6D84FC60" w14:textId="77777777" w:rsidR="00185B7A" w:rsidRPr="00B82924" w:rsidRDefault="00185B7A" w:rsidP="00BF6F20">
      <w:pPr>
        <w:tabs>
          <w:tab w:val="left" w:pos="1035"/>
        </w:tabs>
        <w:rPr>
          <w:noProof/>
          <w:lang w:val="sr-Cyrl-RS"/>
        </w:rPr>
      </w:pPr>
    </w:p>
    <w:p w14:paraId="21D2D993" w14:textId="77777777" w:rsidR="00185B7A" w:rsidRPr="00B82924" w:rsidRDefault="00185B7A" w:rsidP="00BF6F20">
      <w:pPr>
        <w:tabs>
          <w:tab w:val="left" w:pos="1035"/>
        </w:tabs>
        <w:rPr>
          <w:noProof/>
          <w:lang w:val="sr-Cyrl-RS"/>
        </w:rPr>
      </w:pPr>
    </w:p>
    <w:p w14:paraId="30F1A90E" w14:textId="77777777" w:rsidR="00BF6F20" w:rsidRPr="00B82924" w:rsidRDefault="00185B7A" w:rsidP="00BF6F20">
      <w:pPr>
        <w:tabs>
          <w:tab w:val="left" w:pos="1035"/>
        </w:tabs>
        <w:rPr>
          <w:lang w:val="sr-Cyrl-RS"/>
        </w:rPr>
      </w:pPr>
      <w:r w:rsidRPr="00B82924">
        <w:rPr>
          <w:noProof/>
          <w:lang w:val="sr-Cyrl-RS" w:eastAsia="en-US"/>
        </w:rPr>
        <w:drawing>
          <wp:anchor distT="0" distB="0" distL="114300" distR="114300" simplePos="0" relativeHeight="251765760" behindDoc="1" locked="0" layoutInCell="1" allowOverlap="1" wp14:anchorId="6CCC047B" wp14:editId="69D4D16D">
            <wp:simplePos x="0" y="0"/>
            <wp:positionH relativeFrom="margin">
              <wp:posOffset>64135</wp:posOffset>
            </wp:positionH>
            <wp:positionV relativeFrom="paragraph">
              <wp:posOffset>633095</wp:posOffset>
            </wp:positionV>
            <wp:extent cx="5787390" cy="3560445"/>
            <wp:effectExtent l="0" t="0" r="3810" b="1905"/>
            <wp:wrapTight wrapText="bothSides">
              <wp:wrapPolygon edited="0">
                <wp:start x="0" y="0"/>
                <wp:lineTo x="0" y="21496"/>
                <wp:lineTo x="21543" y="21496"/>
                <wp:lineTo x="21543"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pocetnaa.bmp"/>
                    <pic:cNvPicPr/>
                  </pic:nvPicPr>
                  <pic:blipFill rotWithShape="1">
                    <a:blip r:embed="rId71">
                      <a:extLst>
                        <a:ext uri="{28A0092B-C50C-407E-A947-70E740481C1C}">
                          <a14:useLocalDpi xmlns:a14="http://schemas.microsoft.com/office/drawing/2010/main" val="0"/>
                        </a:ext>
                      </a:extLst>
                    </a:blip>
                    <a:srcRect l="1086" t="7397" r="1534" b="1918"/>
                    <a:stretch/>
                  </pic:blipFill>
                  <pic:spPr bwMode="auto">
                    <a:xfrm>
                      <a:off x="0" y="0"/>
                      <a:ext cx="5787390" cy="356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6F20" w:rsidRPr="00B82924">
        <w:rPr>
          <w:lang w:val="sr-Cyrl-RS"/>
        </w:rPr>
        <w:t>Уколико корисник већ није претплаћен на систем има могућност да то уради слањем захтева за власништво, послати захтев мора одобрити администратор система.</w:t>
      </w:r>
    </w:p>
    <w:p w14:paraId="41EF50F5" w14:textId="77777777" w:rsidR="00185B7A" w:rsidRPr="00B82924" w:rsidRDefault="00185B7A" w:rsidP="00BF6F20">
      <w:pPr>
        <w:pStyle w:val="ListParagraph"/>
        <w:tabs>
          <w:tab w:val="left" w:pos="1035"/>
        </w:tabs>
        <w:rPr>
          <w:noProof/>
          <w:lang w:val="sr-Cyrl-RS"/>
        </w:rPr>
      </w:pPr>
      <w:r w:rsidRPr="00B82924">
        <w:rPr>
          <w:noProof/>
          <w:lang w:val="sr-Cyrl-RS"/>
        </w:rPr>
        <mc:AlternateContent>
          <mc:Choice Requires="wps">
            <w:drawing>
              <wp:anchor distT="0" distB="0" distL="114300" distR="114300" simplePos="0" relativeHeight="251766784" behindDoc="0" locked="0" layoutInCell="1" allowOverlap="1" wp14:anchorId="24732E6C" wp14:editId="71C8A752">
                <wp:simplePos x="0" y="0"/>
                <wp:positionH relativeFrom="margin">
                  <wp:align>center</wp:align>
                </wp:positionH>
                <wp:positionV relativeFrom="paragraph">
                  <wp:posOffset>3737423</wp:posOffset>
                </wp:positionV>
                <wp:extent cx="4067175" cy="635"/>
                <wp:effectExtent l="0" t="0" r="9525" b="0"/>
                <wp:wrapSquare wrapText="bothSides"/>
                <wp:docPr id="117" name="Text Box 117"/>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a:effectLst/>
                      </wps:spPr>
                      <wps:txbx>
                        <w:txbxContent>
                          <w:p w14:paraId="4B8DD04B" w14:textId="77777777" w:rsidR="006A36E9" w:rsidRPr="0007285F" w:rsidRDefault="006A36E9" w:rsidP="00BF6F20">
                            <w:pPr>
                              <w:pStyle w:val="Caption"/>
                              <w:rPr>
                                <w:noProof/>
                              </w:rPr>
                            </w:pPr>
                            <w:r>
                              <w:t xml:space="preserve">Слика 49 </w:t>
                            </w:r>
                            <w:r>
                              <w:rPr>
                                <w:lang w:val="sr-Cyrl-RS"/>
                              </w:rPr>
                              <w:t>Случај коришћења: Приказ почетне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732E6C" id="Text Box 117" o:spid="_x0000_s1054" type="#_x0000_t202" style="position:absolute;left:0;text-align:left;margin-left:0;margin-top:294.3pt;width:320.25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" stroked="f">
                <v:textbox style="mso-fit-shape-to-text:t" inset="0,0,0,0">
                  <w:txbxContent>
                    <w:p w14:paraId="4B8DD04B" w14:textId="77777777" w:rsidR="006A36E9" w:rsidRPr="0007285F" w:rsidRDefault="006A36E9" w:rsidP="00BF6F20">
                      <w:pPr>
                        <w:pStyle w:val="Caption"/>
                        <w:rPr>
                          <w:noProof/>
                        </w:rPr>
                      </w:pPr>
                      <w:r>
                        <w:t xml:space="preserve">Слика 49 </w:t>
                      </w:r>
                      <w:r>
                        <w:rPr>
                          <w:lang w:val="sr-Cyrl-RS"/>
                        </w:rPr>
                        <w:t>Случај коришћења: Приказ почетне стране</w:t>
                      </w:r>
                    </w:p>
                  </w:txbxContent>
                </v:textbox>
                <w10:wrap type="square" anchorx="margin"/>
              </v:shape>
            </w:pict>
          </mc:Fallback>
        </mc:AlternateContent>
      </w:r>
    </w:p>
    <w:p w14:paraId="15019CCD" w14:textId="77777777" w:rsidR="00BF6F20" w:rsidRPr="00B82924" w:rsidRDefault="00BF6F20" w:rsidP="00BF6F20">
      <w:pPr>
        <w:pStyle w:val="ListParagraph"/>
        <w:tabs>
          <w:tab w:val="left" w:pos="1035"/>
        </w:tabs>
        <w:rPr>
          <w:lang w:val="sr-Cyrl-RS"/>
        </w:rPr>
      </w:pPr>
    </w:p>
    <w:p w14:paraId="79E9171F" w14:textId="77777777" w:rsidR="00BF6F20" w:rsidRPr="00B82924" w:rsidRDefault="00BF6F20" w:rsidP="00BF6F20">
      <w:pPr>
        <w:pStyle w:val="ListParagraph"/>
        <w:tabs>
          <w:tab w:val="left" w:pos="1035"/>
        </w:tabs>
        <w:rPr>
          <w:lang w:val="sr-Cyrl-RS"/>
        </w:rPr>
      </w:pPr>
    </w:p>
    <w:p w14:paraId="7E28F85E" w14:textId="77777777" w:rsidR="00BF6F20" w:rsidRPr="00B82924" w:rsidRDefault="00BF6F20" w:rsidP="00BF6F20">
      <w:pPr>
        <w:pStyle w:val="ListParagraph"/>
        <w:tabs>
          <w:tab w:val="left" w:pos="1035"/>
        </w:tabs>
        <w:rPr>
          <w:lang w:val="sr-Cyrl-RS"/>
        </w:rPr>
      </w:pPr>
    </w:p>
    <w:p w14:paraId="04CD34F3" w14:textId="77777777" w:rsidR="00BF6F20" w:rsidRPr="00B82924" w:rsidRDefault="00BF6F20" w:rsidP="00BF6F20">
      <w:pPr>
        <w:pStyle w:val="ListParagraph"/>
        <w:tabs>
          <w:tab w:val="left" w:pos="1035"/>
        </w:tabs>
        <w:rPr>
          <w:lang w:val="sr-Cyrl-RS"/>
        </w:rPr>
      </w:pPr>
    </w:p>
    <w:p w14:paraId="4F74F910" w14:textId="77777777" w:rsidR="00BF6F20" w:rsidRPr="00B82924" w:rsidRDefault="00BF6F20" w:rsidP="00BF6F20">
      <w:pPr>
        <w:pStyle w:val="ListParagraph"/>
        <w:tabs>
          <w:tab w:val="left" w:pos="1035"/>
        </w:tabs>
        <w:rPr>
          <w:lang w:val="sr-Cyrl-RS"/>
        </w:rPr>
      </w:pPr>
    </w:p>
    <w:p w14:paraId="5583A9C9" w14:textId="77777777" w:rsidR="00BF6F20" w:rsidRPr="00B82924" w:rsidRDefault="00BF6F20" w:rsidP="00BF6F20">
      <w:pPr>
        <w:pStyle w:val="ListParagraph"/>
        <w:tabs>
          <w:tab w:val="left" w:pos="1035"/>
        </w:tabs>
        <w:rPr>
          <w:lang w:val="sr-Cyrl-RS"/>
        </w:rPr>
      </w:pPr>
    </w:p>
    <w:p w14:paraId="37156F18" w14:textId="77777777" w:rsidR="00BF6F20" w:rsidRPr="00B82924" w:rsidRDefault="00BF6F20" w:rsidP="00BF6F20">
      <w:pPr>
        <w:pStyle w:val="ListParagraph"/>
        <w:tabs>
          <w:tab w:val="left" w:pos="1035"/>
        </w:tabs>
        <w:rPr>
          <w:lang w:val="sr-Cyrl-RS"/>
        </w:rPr>
      </w:pPr>
    </w:p>
    <w:p w14:paraId="4C53B4D9" w14:textId="77777777" w:rsidR="00BF6F20" w:rsidRPr="00B82924" w:rsidRDefault="00BF6F20" w:rsidP="00BF6F20">
      <w:pPr>
        <w:pStyle w:val="ListParagraph"/>
        <w:tabs>
          <w:tab w:val="left" w:pos="1035"/>
        </w:tabs>
        <w:rPr>
          <w:lang w:val="sr-Cyrl-RS"/>
        </w:rPr>
      </w:pPr>
    </w:p>
    <w:p w14:paraId="424DCD76" w14:textId="77777777" w:rsidR="00BF6F20" w:rsidRPr="00B82924" w:rsidRDefault="00BF6F20" w:rsidP="00BF6F20">
      <w:pPr>
        <w:pStyle w:val="ListParagraph"/>
        <w:tabs>
          <w:tab w:val="left" w:pos="1035"/>
        </w:tabs>
        <w:rPr>
          <w:lang w:val="sr-Cyrl-RS"/>
        </w:rPr>
      </w:pPr>
    </w:p>
    <w:p w14:paraId="3DCFFF89" w14:textId="77777777" w:rsidR="00BF6F20" w:rsidRPr="00B82924" w:rsidRDefault="00BF6F20" w:rsidP="00BF6F20">
      <w:pPr>
        <w:pStyle w:val="ListParagraph"/>
        <w:tabs>
          <w:tab w:val="left" w:pos="1035"/>
        </w:tabs>
        <w:rPr>
          <w:lang w:val="sr-Cyrl-RS"/>
        </w:rPr>
      </w:pPr>
    </w:p>
    <w:p w14:paraId="6F8AF22C" w14:textId="77777777" w:rsidR="00BF6F20" w:rsidRPr="00B82924" w:rsidRDefault="00185B7A" w:rsidP="00185B7A">
      <w:pPr>
        <w:pStyle w:val="ListParagraph"/>
        <w:tabs>
          <w:tab w:val="left" w:pos="1035"/>
          <w:tab w:val="left" w:pos="3134"/>
        </w:tabs>
        <w:rPr>
          <w:lang w:val="sr-Cyrl-RS"/>
        </w:rPr>
      </w:pPr>
      <w:r w:rsidRPr="00B82924">
        <w:rPr>
          <w:lang w:val="sr-Cyrl-RS"/>
        </w:rPr>
        <w:tab/>
      </w:r>
    </w:p>
    <w:p w14:paraId="40798628" w14:textId="77777777" w:rsidR="00BF6F20" w:rsidRPr="00B82924" w:rsidRDefault="00BF6F20" w:rsidP="00BF6F20">
      <w:pPr>
        <w:pStyle w:val="ListParagraph"/>
        <w:tabs>
          <w:tab w:val="left" w:pos="1035"/>
        </w:tabs>
        <w:rPr>
          <w:lang w:val="sr-Cyrl-RS"/>
        </w:rPr>
      </w:pPr>
    </w:p>
    <w:p w14:paraId="111C9642" w14:textId="77777777" w:rsidR="00BF6F20" w:rsidRPr="00B82924" w:rsidRDefault="00BF6F20" w:rsidP="00BF6F20">
      <w:pPr>
        <w:pStyle w:val="ListParagraph"/>
        <w:tabs>
          <w:tab w:val="left" w:pos="1035"/>
        </w:tabs>
        <w:rPr>
          <w:lang w:val="sr-Cyrl-RS"/>
        </w:rPr>
      </w:pPr>
    </w:p>
    <w:p w14:paraId="10BD20C5" w14:textId="77777777" w:rsidR="00BF6F20" w:rsidRPr="00B82924" w:rsidRDefault="00BF6F20" w:rsidP="00BF6F20">
      <w:pPr>
        <w:pStyle w:val="ListParagraph"/>
        <w:tabs>
          <w:tab w:val="left" w:pos="1035"/>
        </w:tabs>
        <w:rPr>
          <w:lang w:val="sr-Cyrl-RS"/>
        </w:rPr>
      </w:pPr>
    </w:p>
    <w:p w14:paraId="429EE149" w14:textId="77777777" w:rsidR="00BF6F20" w:rsidRPr="00B82924" w:rsidRDefault="00BF6F20" w:rsidP="00BF6F20">
      <w:pPr>
        <w:rPr>
          <w:lang w:val="sr-Cyrl-RS"/>
        </w:rPr>
      </w:pPr>
    </w:p>
    <w:p w14:paraId="64357E71" w14:textId="77777777" w:rsidR="00BF6F20" w:rsidRPr="00B82924" w:rsidRDefault="00BF6F20" w:rsidP="00BF6F20">
      <w:pPr>
        <w:tabs>
          <w:tab w:val="left" w:pos="1035"/>
        </w:tabs>
        <w:rPr>
          <w:lang w:val="sr-Cyrl-RS"/>
        </w:rPr>
      </w:pPr>
      <w:r w:rsidRPr="00B82924">
        <w:rPr>
          <w:lang w:val="sr-Cyrl-RS"/>
        </w:rPr>
        <w:lastRenderedPageBreak/>
        <w:t>На страници се налазе два таба. Приликом отварања странице одабран је таб за приказивање плантажа. Кориснику је приказана табела у којој се налазе све плантаже којима он има приступ. За сваку од плантаѕа приказује се име, власник, имање на којима се налази као и опције за управљање плантажама. Опције које су приказане кориснику зависе од дозвола које он има. Кликом на таб за имања кориснику се приказује табела свих имања којима има приступ. За свако имање се приказује назив, власник као и одговарајуће опције.</w:t>
      </w:r>
    </w:p>
    <w:p w14:paraId="7340957B" w14:textId="77777777" w:rsidR="00185B7A" w:rsidRPr="00B82924" w:rsidRDefault="00185B7A" w:rsidP="00BF6F20">
      <w:pPr>
        <w:tabs>
          <w:tab w:val="left" w:pos="1035"/>
        </w:tabs>
        <w:rPr>
          <w:noProof/>
          <w:lang w:val="sr-Cyrl-RS"/>
        </w:rPr>
      </w:pPr>
    </w:p>
    <w:p w14:paraId="0FB3871F" w14:textId="77777777" w:rsidR="00185B7A" w:rsidRPr="00B82924" w:rsidRDefault="00185B7A" w:rsidP="00BF6F20">
      <w:pPr>
        <w:tabs>
          <w:tab w:val="left" w:pos="1035"/>
        </w:tabs>
        <w:rPr>
          <w:lang w:val="sr-Cyrl-RS"/>
        </w:rPr>
      </w:pPr>
      <w:r w:rsidRPr="00B82924">
        <w:rPr>
          <w:noProof/>
          <w:lang w:val="sr-Cyrl-RS" w:eastAsia="en-US"/>
        </w:rPr>
        <w:drawing>
          <wp:anchor distT="0" distB="0" distL="114300" distR="114300" simplePos="0" relativeHeight="251767808" behindDoc="1" locked="0" layoutInCell="1" allowOverlap="1" wp14:anchorId="39C7D692" wp14:editId="427F7A87">
            <wp:simplePos x="0" y="0"/>
            <wp:positionH relativeFrom="margin">
              <wp:posOffset>-419548</wp:posOffset>
            </wp:positionH>
            <wp:positionV relativeFrom="paragraph">
              <wp:posOffset>156845</wp:posOffset>
            </wp:positionV>
            <wp:extent cx="6669741" cy="392620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акт почетна стр.bmp"/>
                    <pic:cNvPicPr/>
                  </pic:nvPicPr>
                  <pic:blipFill rotWithShape="1">
                    <a:blip r:embed="rId72">
                      <a:extLst>
                        <a:ext uri="{28A0092B-C50C-407E-A947-70E740481C1C}">
                          <a14:useLocalDpi xmlns:a14="http://schemas.microsoft.com/office/drawing/2010/main" val="0"/>
                        </a:ext>
                      </a:extLst>
                    </a:blip>
                    <a:srcRect l="1413" t="3143" r="1174" b="1317"/>
                    <a:stretch/>
                  </pic:blipFill>
                  <pic:spPr bwMode="auto">
                    <a:xfrm>
                      <a:off x="0" y="0"/>
                      <a:ext cx="6670643" cy="39267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3786A" w14:textId="77777777" w:rsidR="00BF6F20" w:rsidRPr="00B82924" w:rsidRDefault="00BF6F20" w:rsidP="00BF6F20">
      <w:pPr>
        <w:tabs>
          <w:tab w:val="left" w:pos="1035"/>
        </w:tabs>
        <w:rPr>
          <w:lang w:val="sr-Cyrl-RS"/>
        </w:rPr>
      </w:pPr>
    </w:p>
    <w:p w14:paraId="1E3F77A4" w14:textId="77777777" w:rsidR="00BF6F20" w:rsidRPr="00B82924" w:rsidRDefault="00BF6F20" w:rsidP="00BF6F20">
      <w:pPr>
        <w:tabs>
          <w:tab w:val="left" w:pos="1035"/>
        </w:tabs>
        <w:rPr>
          <w:lang w:val="sr-Cyrl-RS"/>
        </w:rPr>
      </w:pPr>
    </w:p>
    <w:p w14:paraId="03DD8F3F" w14:textId="77777777" w:rsidR="00BF6F20" w:rsidRPr="00B82924" w:rsidRDefault="00BF6F20" w:rsidP="00BF6F20">
      <w:pPr>
        <w:tabs>
          <w:tab w:val="left" w:pos="1035"/>
        </w:tabs>
        <w:rPr>
          <w:lang w:val="sr-Cyrl-RS"/>
        </w:rPr>
      </w:pPr>
    </w:p>
    <w:p w14:paraId="65CD0DFF" w14:textId="77777777" w:rsidR="00BF6F20" w:rsidRPr="00B82924" w:rsidRDefault="00BF6F20" w:rsidP="00BF6F20">
      <w:pPr>
        <w:tabs>
          <w:tab w:val="left" w:pos="1035"/>
        </w:tabs>
        <w:rPr>
          <w:lang w:val="sr-Cyrl-RS"/>
        </w:rPr>
      </w:pPr>
    </w:p>
    <w:p w14:paraId="069ECCA0" w14:textId="77777777" w:rsidR="00BF6F20" w:rsidRPr="00B82924" w:rsidRDefault="00BF6F20" w:rsidP="00BF6F20">
      <w:pPr>
        <w:tabs>
          <w:tab w:val="left" w:pos="1035"/>
        </w:tabs>
        <w:rPr>
          <w:lang w:val="sr-Cyrl-RS"/>
        </w:rPr>
      </w:pPr>
    </w:p>
    <w:p w14:paraId="151CD990" w14:textId="77777777" w:rsidR="00BF6F20" w:rsidRPr="00B82924" w:rsidRDefault="00BF6F20" w:rsidP="00BF6F20">
      <w:pPr>
        <w:tabs>
          <w:tab w:val="left" w:pos="1035"/>
        </w:tabs>
        <w:rPr>
          <w:lang w:val="sr-Cyrl-RS"/>
        </w:rPr>
      </w:pPr>
    </w:p>
    <w:p w14:paraId="0ED32F13" w14:textId="77777777" w:rsidR="00BF6F20" w:rsidRPr="00B82924" w:rsidRDefault="00BF6F20" w:rsidP="00BF6F20">
      <w:pPr>
        <w:tabs>
          <w:tab w:val="left" w:pos="1035"/>
        </w:tabs>
        <w:rPr>
          <w:lang w:val="sr-Cyrl-RS"/>
        </w:rPr>
      </w:pPr>
    </w:p>
    <w:p w14:paraId="56C1A380" w14:textId="77777777" w:rsidR="00BF6F20" w:rsidRPr="00B82924" w:rsidRDefault="00BF6F20" w:rsidP="00BF6F20">
      <w:pPr>
        <w:tabs>
          <w:tab w:val="left" w:pos="1035"/>
        </w:tabs>
        <w:rPr>
          <w:lang w:val="sr-Cyrl-RS"/>
        </w:rPr>
      </w:pPr>
    </w:p>
    <w:p w14:paraId="5DAA36CC" w14:textId="77777777" w:rsidR="00BF6F20" w:rsidRPr="00B82924" w:rsidRDefault="00BF6F20" w:rsidP="00BF6F20">
      <w:pPr>
        <w:tabs>
          <w:tab w:val="left" w:pos="1035"/>
        </w:tabs>
        <w:rPr>
          <w:lang w:val="sr-Cyrl-RS"/>
        </w:rPr>
      </w:pPr>
    </w:p>
    <w:p w14:paraId="66050D05" w14:textId="77777777" w:rsidR="00BF6F20" w:rsidRPr="00B82924" w:rsidRDefault="00BF6F20" w:rsidP="00BF6F20">
      <w:pPr>
        <w:tabs>
          <w:tab w:val="left" w:pos="1035"/>
        </w:tabs>
        <w:rPr>
          <w:lang w:val="sr-Cyrl-RS"/>
        </w:rPr>
      </w:pPr>
    </w:p>
    <w:p w14:paraId="6AD15BA5" w14:textId="77777777" w:rsidR="00BF6F20" w:rsidRPr="00B82924" w:rsidRDefault="00BF6F20" w:rsidP="00BF6F20">
      <w:pPr>
        <w:tabs>
          <w:tab w:val="left" w:pos="1035"/>
        </w:tabs>
        <w:rPr>
          <w:lang w:val="sr-Cyrl-RS"/>
        </w:rPr>
      </w:pPr>
    </w:p>
    <w:p w14:paraId="7CB5B92E" w14:textId="77777777" w:rsidR="00BF6F20" w:rsidRPr="00B82924" w:rsidRDefault="00BF6F20" w:rsidP="00BF6F20">
      <w:pPr>
        <w:tabs>
          <w:tab w:val="left" w:pos="1035"/>
        </w:tabs>
        <w:rPr>
          <w:lang w:val="sr-Cyrl-RS"/>
        </w:rPr>
      </w:pPr>
    </w:p>
    <w:p w14:paraId="628E1DCF" w14:textId="77777777" w:rsidR="00BF6F20" w:rsidRPr="00B82924" w:rsidRDefault="00BF6F20" w:rsidP="00BF6F20">
      <w:pPr>
        <w:tabs>
          <w:tab w:val="left" w:pos="1035"/>
        </w:tabs>
        <w:rPr>
          <w:lang w:val="sr-Cyrl-RS"/>
        </w:rPr>
      </w:pPr>
    </w:p>
    <w:p w14:paraId="011A7109" w14:textId="77777777" w:rsidR="00BF6F20" w:rsidRPr="00B82924" w:rsidRDefault="00185B7A" w:rsidP="00BF6F20">
      <w:pPr>
        <w:tabs>
          <w:tab w:val="left" w:pos="1035"/>
        </w:tabs>
        <w:rPr>
          <w:lang w:val="sr-Cyrl-RS"/>
        </w:rPr>
      </w:pPr>
      <w:r w:rsidRPr="00B82924">
        <w:rPr>
          <w:noProof/>
          <w:lang w:val="sr-Cyrl-RS" w:eastAsia="en-US"/>
        </w:rPr>
        <mc:AlternateContent>
          <mc:Choice Requires="wps">
            <w:drawing>
              <wp:anchor distT="0" distB="0" distL="114300" distR="114300" simplePos="0" relativeHeight="251768832" behindDoc="0" locked="0" layoutInCell="1" allowOverlap="1" wp14:anchorId="2F8C5E91" wp14:editId="3714AC21">
                <wp:simplePos x="0" y="0"/>
                <wp:positionH relativeFrom="margin">
                  <wp:align>center</wp:align>
                </wp:positionH>
                <wp:positionV relativeFrom="paragraph">
                  <wp:posOffset>13970</wp:posOffset>
                </wp:positionV>
                <wp:extent cx="4386580" cy="635"/>
                <wp:effectExtent l="0" t="0" r="0" b="2540"/>
                <wp:wrapSquare wrapText="bothSides"/>
                <wp:docPr id="118" name="Text Box 118"/>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a:effectLst/>
                      </wps:spPr>
                      <wps:txbx>
                        <w:txbxContent>
                          <w:p w14:paraId="3C78D946" w14:textId="77777777" w:rsidR="006A36E9" w:rsidRDefault="006A36E9" w:rsidP="00BF6F20">
                            <w:pPr>
                              <w:pStyle w:val="Caption"/>
                              <w:rPr>
                                <w:lang w:val="sr-Cyrl-RS"/>
                              </w:rPr>
                            </w:pPr>
                            <w:r>
                              <w:t xml:space="preserve">Слика 50 </w:t>
                            </w:r>
                            <w:r>
                              <w:rPr>
                                <w:lang w:val="sr-Cyrl-RS"/>
                              </w:rPr>
                              <w:t>Дијаграм активности: Приказ главне корисничке стране</w:t>
                            </w:r>
                          </w:p>
                          <w:p w14:paraId="03343424" w14:textId="77777777" w:rsidR="006A36E9" w:rsidRPr="00423E5F" w:rsidRDefault="006A36E9" w:rsidP="00BF6F20">
                            <w:pPr>
                              <w:rPr>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8C5E91" id="Text Box 118" o:spid="_x0000_s1055" type="#_x0000_t202" style="position:absolute;left:0;text-align:left;margin-left:0;margin-top:1.1pt;width:345.4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ulNgIAAHcEAAAOAAAAZHJzL2Uyb0RvYy54bWysVFFv2jAQfp+0/2D5fQToir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" stroked="f">
                <v:textbox style="mso-fit-shape-to-text:t" inset="0,0,0,0">
                  <w:txbxContent>
                    <w:p w14:paraId="3C78D946" w14:textId="77777777" w:rsidR="006A36E9" w:rsidRDefault="006A36E9" w:rsidP="00BF6F20">
                      <w:pPr>
                        <w:pStyle w:val="Caption"/>
                        <w:rPr>
                          <w:lang w:val="sr-Cyrl-RS"/>
                        </w:rPr>
                      </w:pPr>
                      <w:r>
                        <w:t xml:space="preserve">Слика 50 </w:t>
                      </w:r>
                      <w:r>
                        <w:rPr>
                          <w:lang w:val="sr-Cyrl-RS"/>
                        </w:rPr>
                        <w:t>Дијаграм активности: Приказ главне корисничке стране</w:t>
                      </w:r>
                    </w:p>
                    <w:p w14:paraId="03343424" w14:textId="77777777" w:rsidR="006A36E9" w:rsidRPr="00423E5F" w:rsidRDefault="006A36E9" w:rsidP="00BF6F20">
                      <w:pPr>
                        <w:rPr>
                          <w:lang w:val="sr-Cyrl-RS"/>
                        </w:rPr>
                      </w:pPr>
                    </w:p>
                  </w:txbxContent>
                </v:textbox>
                <w10:wrap type="square" anchorx="margin"/>
              </v:shape>
            </w:pict>
          </mc:Fallback>
        </mc:AlternateContent>
      </w:r>
    </w:p>
    <w:p w14:paraId="6E6F09C8" w14:textId="77777777" w:rsidR="00BF6F20" w:rsidRPr="00B82924" w:rsidRDefault="00BF6F20" w:rsidP="00BF6F20">
      <w:pPr>
        <w:tabs>
          <w:tab w:val="left" w:pos="1035"/>
        </w:tabs>
        <w:rPr>
          <w:lang w:val="sr-Cyrl-RS"/>
        </w:rPr>
      </w:pPr>
    </w:p>
    <w:p w14:paraId="34D7419B" w14:textId="77777777" w:rsidR="00BF6F20" w:rsidRPr="00B82924" w:rsidRDefault="00BF6F20" w:rsidP="00BF6F20">
      <w:pPr>
        <w:tabs>
          <w:tab w:val="left" w:pos="1035"/>
        </w:tabs>
        <w:rPr>
          <w:lang w:val="sr-Cyrl-RS"/>
        </w:rPr>
      </w:pPr>
    </w:p>
    <w:p w14:paraId="40FCB7BE" w14:textId="77777777" w:rsidR="00BF6F20" w:rsidRPr="00B82924" w:rsidRDefault="00BF6F20" w:rsidP="00BF6F20">
      <w:pPr>
        <w:tabs>
          <w:tab w:val="left" w:pos="1035"/>
        </w:tabs>
        <w:rPr>
          <w:lang w:val="sr-Cyrl-RS"/>
        </w:rPr>
      </w:pPr>
    </w:p>
    <w:p w14:paraId="3A21C519" w14:textId="77777777" w:rsidR="00BF6F20" w:rsidRPr="00B82924" w:rsidRDefault="00BF6F20" w:rsidP="00BF6F20">
      <w:pPr>
        <w:tabs>
          <w:tab w:val="left" w:pos="1035"/>
        </w:tabs>
        <w:rPr>
          <w:lang w:val="sr-Cyrl-RS"/>
        </w:rPr>
      </w:pPr>
    </w:p>
    <w:p w14:paraId="3C931817" w14:textId="77777777" w:rsidR="00BF6F20" w:rsidRPr="00B82924" w:rsidRDefault="00BF6F20" w:rsidP="00BF6F20">
      <w:pPr>
        <w:tabs>
          <w:tab w:val="left" w:pos="1035"/>
        </w:tabs>
        <w:rPr>
          <w:lang w:val="sr-Cyrl-RS"/>
        </w:rPr>
      </w:pPr>
    </w:p>
    <w:p w14:paraId="720FF32F" w14:textId="77777777" w:rsidR="00BF6F20" w:rsidRPr="00B82924" w:rsidRDefault="00BF6F20" w:rsidP="00BF6F20">
      <w:pPr>
        <w:tabs>
          <w:tab w:val="left" w:pos="1035"/>
        </w:tabs>
        <w:rPr>
          <w:lang w:val="sr-Cyrl-RS"/>
        </w:rPr>
      </w:pPr>
    </w:p>
    <w:p w14:paraId="68F14131" w14:textId="77777777" w:rsidR="00BF6F20" w:rsidRPr="00B82924" w:rsidRDefault="00BF6F20" w:rsidP="00BF6F20">
      <w:pPr>
        <w:tabs>
          <w:tab w:val="left" w:pos="1035"/>
        </w:tabs>
        <w:rPr>
          <w:lang w:val="sr-Cyrl-RS"/>
        </w:rPr>
      </w:pPr>
    </w:p>
    <w:p w14:paraId="0A5EDD08" w14:textId="77777777" w:rsidR="00BF6F20" w:rsidRPr="00B82924" w:rsidRDefault="00BF6F20" w:rsidP="00BF6F20">
      <w:pPr>
        <w:tabs>
          <w:tab w:val="left" w:pos="1035"/>
        </w:tabs>
        <w:rPr>
          <w:lang w:val="sr-Cyrl-RS"/>
        </w:rPr>
      </w:pPr>
    </w:p>
    <w:p w14:paraId="7452226B" w14:textId="77777777" w:rsidR="00BF6F20" w:rsidRPr="00B82924" w:rsidRDefault="00BF6F20" w:rsidP="00BF6F20">
      <w:pPr>
        <w:tabs>
          <w:tab w:val="left" w:pos="1035"/>
        </w:tabs>
        <w:rPr>
          <w:lang w:val="sr-Cyrl-RS"/>
        </w:rPr>
      </w:pPr>
    </w:p>
    <w:p w14:paraId="0DFF4AA6" w14:textId="77777777" w:rsidR="00BF6F20" w:rsidRPr="00B82924" w:rsidRDefault="00BF6F20" w:rsidP="00BF6F20">
      <w:pPr>
        <w:tabs>
          <w:tab w:val="left" w:pos="1035"/>
        </w:tabs>
        <w:rPr>
          <w:lang w:val="sr-Cyrl-RS"/>
        </w:rPr>
      </w:pPr>
    </w:p>
    <w:p w14:paraId="15DF8BD0" w14:textId="77777777" w:rsidR="00BF6F20" w:rsidRPr="00B82924" w:rsidRDefault="00185B7A" w:rsidP="00185B7A">
      <w:pPr>
        <w:pStyle w:val="Heading2"/>
        <w:rPr>
          <w:lang w:val="sr-Cyrl-RS"/>
        </w:rPr>
      </w:pPr>
      <w:bookmarkStart w:id="57" w:name="_Toc484365405"/>
      <w:r w:rsidRPr="00B82924">
        <w:rPr>
          <w:lang w:val="sr-Cyrl-RS"/>
        </w:rPr>
        <w:t xml:space="preserve">8.4 </w:t>
      </w:r>
      <w:r w:rsidR="00BF6F20" w:rsidRPr="00B82924">
        <w:rPr>
          <w:lang w:val="sr-Cyrl-RS"/>
        </w:rPr>
        <w:t>Управљање сарадницима</w:t>
      </w:r>
      <w:bookmarkEnd w:id="57"/>
    </w:p>
    <w:p w14:paraId="3C03654F" w14:textId="77777777" w:rsidR="00BF6F20" w:rsidRPr="00B82924" w:rsidRDefault="00BF6F20" w:rsidP="00BF6F20">
      <w:pPr>
        <w:tabs>
          <w:tab w:val="left" w:pos="1035"/>
        </w:tabs>
        <w:rPr>
          <w:lang w:val="sr-Cyrl-RS"/>
        </w:rPr>
      </w:pPr>
    </w:p>
    <w:p w14:paraId="69524AC2" w14:textId="77D97304" w:rsidR="00BF6F20" w:rsidRPr="00B82924" w:rsidRDefault="00BF6F20" w:rsidP="00BF6F20">
      <w:pPr>
        <w:tabs>
          <w:tab w:val="left" w:pos="1035"/>
        </w:tabs>
        <w:rPr>
          <w:lang w:val="sr-Cyrl-RS"/>
        </w:rPr>
      </w:pPr>
      <w:commentRangeStart w:id="58"/>
      <w:r w:rsidRPr="00B82924">
        <w:rPr>
          <w:noProof/>
          <w:lang w:val="sr-Cyrl-RS" w:eastAsia="en-US"/>
        </w:rPr>
        <w:drawing>
          <wp:anchor distT="0" distB="0" distL="114300" distR="114300" simplePos="0" relativeHeight="251773952" behindDoc="0" locked="0" layoutInCell="1" allowOverlap="1" wp14:anchorId="2F1C4475" wp14:editId="6A7B0781">
            <wp:simplePos x="0" y="0"/>
            <wp:positionH relativeFrom="margin">
              <wp:posOffset>-262377</wp:posOffset>
            </wp:positionH>
            <wp:positionV relativeFrom="paragraph">
              <wp:posOffset>1775177</wp:posOffset>
            </wp:positionV>
            <wp:extent cx="5943600" cy="3364865"/>
            <wp:effectExtent l="0" t="0" r="0" b="698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dnici.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commentRangeEnd w:id="58"/>
      <w:r w:rsidR="00D0408A">
        <w:rPr>
          <w:rStyle w:val="CommentReference"/>
        </w:rPr>
        <w:commentReference w:id="58"/>
      </w:r>
      <w:r w:rsidRPr="00B82924">
        <w:rPr>
          <w:lang w:val="sr-Cyrl-RS"/>
        </w:rPr>
        <w:t xml:space="preserve">Приликом приступа страници кориснику се приказује списак сарадника. Сваком сараднику се може променити улога или се сарадња може прекинути. Поред тога могуће је додавање нових сарадника, том приликом се уноси корисничко име новог сарадника и бира се улога. У случају да не постоји улога која </w:t>
      </w:r>
      <w:del w:id="59" w:author="Boban" w:date="2017-06-11T22:44:00Z">
        <w:r w:rsidRPr="00B82924" w:rsidDel="00BE39AD">
          <w:rPr>
            <w:lang w:val="sr-Cyrl-RS"/>
          </w:rPr>
          <w:delText xml:space="preserve">задовоњава </w:delText>
        </w:r>
      </w:del>
      <w:ins w:id="60" w:author="Boban" w:date="2017-06-11T22:44:00Z">
        <w:r w:rsidR="00BE39AD" w:rsidRPr="00B82924">
          <w:rPr>
            <w:lang w:val="sr-Cyrl-RS"/>
          </w:rPr>
          <w:t>задово</w:t>
        </w:r>
        <w:r w:rsidR="00BE39AD">
          <w:rPr>
            <w:lang w:val="sr-Cyrl-RS"/>
          </w:rPr>
          <w:t>љ</w:t>
        </w:r>
        <w:r w:rsidR="00BE39AD" w:rsidRPr="00B82924">
          <w:rPr>
            <w:lang w:val="sr-Cyrl-RS"/>
          </w:rPr>
          <w:t xml:space="preserve">ава </w:t>
        </w:r>
      </w:ins>
      <w:r w:rsidRPr="00B82924">
        <w:rPr>
          <w:lang w:val="sr-Cyrl-RS"/>
        </w:rPr>
        <w:t>захтеве корисника у погледу овлашћења која жели да додели новом сараднику корисник може креирати нову улогу где се од корисника тражи да унесе назив нове улоге, да одабере нова овлашћења и власника код кога се ангажује сарадник. Након одабира улоге и корисничког имена нови потенцијални сарадник ће морати да прихвати понуду за сарадњу.</w:t>
      </w:r>
    </w:p>
    <w:p w14:paraId="150AE41F" w14:textId="77777777" w:rsidR="00BF6F20" w:rsidRPr="00B82924" w:rsidRDefault="00185B7A" w:rsidP="00BF6F20">
      <w:pPr>
        <w:rPr>
          <w:lang w:val="sr-Cyrl-RS"/>
        </w:rPr>
      </w:pPr>
      <w:r w:rsidRPr="00B82924">
        <w:rPr>
          <w:noProof/>
          <w:lang w:val="sr-Cyrl-RS" w:eastAsia="en-US"/>
        </w:rPr>
        <mc:AlternateContent>
          <mc:Choice Requires="wps">
            <w:drawing>
              <wp:anchor distT="0" distB="0" distL="114300" distR="114300" simplePos="0" relativeHeight="251774976" behindDoc="0" locked="0" layoutInCell="1" allowOverlap="1" wp14:anchorId="0CDBD940" wp14:editId="692A299D">
                <wp:simplePos x="0" y="0"/>
                <wp:positionH relativeFrom="margin">
                  <wp:align>center</wp:align>
                </wp:positionH>
                <wp:positionV relativeFrom="paragraph">
                  <wp:posOffset>3460713</wp:posOffset>
                </wp:positionV>
                <wp:extent cx="3691255" cy="635"/>
                <wp:effectExtent l="0" t="0" r="4445" b="0"/>
                <wp:wrapSquare wrapText="bothSides"/>
                <wp:docPr id="119" name="Text Box 119"/>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a:effectLst/>
                      </wps:spPr>
                      <wps:txbx>
                        <w:txbxContent>
                          <w:p w14:paraId="79D6AE92" w14:textId="77777777" w:rsidR="006A36E9" w:rsidRPr="00684275" w:rsidRDefault="006A36E9" w:rsidP="00BF6F20">
                            <w:pPr>
                              <w:pStyle w:val="Caption"/>
                              <w:rPr>
                                <w:noProof/>
                              </w:rPr>
                            </w:pPr>
                            <w:r>
                              <w:t xml:space="preserve">Слика 51 </w:t>
                            </w:r>
                            <w:r>
                              <w:rPr>
                                <w:lang w:val="sr-Cyrl-RS"/>
                              </w:rPr>
                              <w:t>Случај коришћења: Управљање сарадницима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BD940" id="Text Box 119" o:spid="_x0000_s1056" type="#_x0000_t202" style="position:absolute;left:0;text-align:left;margin-left:0;margin-top:272.5pt;width:290.65pt;height:.05pt;z-index:251774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" stroked="f">
                <v:textbox style="mso-fit-shape-to-text:t" inset="0,0,0,0">
                  <w:txbxContent>
                    <w:p w14:paraId="79D6AE92" w14:textId="77777777" w:rsidR="006A36E9" w:rsidRPr="00684275" w:rsidRDefault="006A36E9" w:rsidP="00BF6F20">
                      <w:pPr>
                        <w:pStyle w:val="Caption"/>
                        <w:rPr>
                          <w:noProof/>
                        </w:rPr>
                      </w:pPr>
                      <w:r>
                        <w:t xml:space="preserve">Слика 51 </w:t>
                      </w:r>
                      <w:r>
                        <w:rPr>
                          <w:lang w:val="sr-Cyrl-RS"/>
                        </w:rPr>
                        <w:t>Случај коришћења: Управљање сарадницима</w:t>
                      </w:r>
                    </w:p>
                  </w:txbxContent>
                </v:textbox>
                <w10:wrap type="square" anchorx="margin"/>
              </v:shape>
            </w:pict>
          </mc:Fallback>
        </mc:AlternateContent>
      </w:r>
    </w:p>
    <w:p w14:paraId="5DDE4576" w14:textId="77777777" w:rsidR="00BF6F20" w:rsidRPr="00B82924" w:rsidRDefault="00BF6F20" w:rsidP="00BF6F20">
      <w:pPr>
        <w:rPr>
          <w:lang w:val="sr-Cyrl-RS"/>
        </w:rPr>
      </w:pPr>
    </w:p>
    <w:p w14:paraId="331BB5A8" w14:textId="77777777" w:rsidR="00BF6F20" w:rsidRPr="00B82924" w:rsidRDefault="00BF6F20" w:rsidP="00BF6F20">
      <w:pPr>
        <w:rPr>
          <w:lang w:val="sr-Cyrl-RS"/>
        </w:rPr>
      </w:pPr>
    </w:p>
    <w:p w14:paraId="4914B630" w14:textId="77777777" w:rsidR="00BF6F20" w:rsidRPr="00B82924" w:rsidRDefault="00BF6F20" w:rsidP="00BF6F20">
      <w:pPr>
        <w:rPr>
          <w:lang w:val="sr-Cyrl-RS"/>
        </w:rPr>
      </w:pPr>
    </w:p>
    <w:p w14:paraId="3A9E2635" w14:textId="77777777" w:rsidR="00BF6F20" w:rsidRPr="00B82924" w:rsidRDefault="00BF6F20" w:rsidP="00BF6F20">
      <w:pPr>
        <w:rPr>
          <w:lang w:val="sr-Cyrl-RS"/>
        </w:rPr>
      </w:pPr>
    </w:p>
    <w:p w14:paraId="602C7FC4" w14:textId="77777777" w:rsidR="00BF6F20" w:rsidRPr="00B82924" w:rsidRDefault="00BF6F20" w:rsidP="00BF6F20">
      <w:pPr>
        <w:rPr>
          <w:lang w:val="sr-Cyrl-RS"/>
        </w:rPr>
      </w:pPr>
      <w:r w:rsidRPr="00B82924">
        <w:rPr>
          <w:lang w:val="sr-Cyrl-RS"/>
        </w:rPr>
        <w:t xml:space="preserve">Кориснику се приказује листа сарадника. За сваког сарадника се приказује корисничко име и улога. Ако корисник има потребна овлашћења он може променити улогу сарадника или у потпуности прекинути сарадњу. Корисник може додати новог сарадника уносом корисничког имена и жељене улоге. Приликом додавања новог сарадника проверава се да ли он већ ради код изабраног власника и да ли му је већ послат захтев. У оба случаја кориснику се приказује одговарајућа порука. Осим подразумеваних улога власник може додати своју улогу. </w:t>
      </w:r>
    </w:p>
    <w:p w14:paraId="262E6B1B" w14:textId="77777777" w:rsidR="00185B7A" w:rsidRPr="00B82924" w:rsidRDefault="00185B7A" w:rsidP="00BF6F20">
      <w:pPr>
        <w:rPr>
          <w:noProof/>
          <w:lang w:val="sr-Cyrl-RS"/>
        </w:rPr>
      </w:pPr>
    </w:p>
    <w:p w14:paraId="5DCFA9AC" w14:textId="77777777" w:rsidR="00BF6F20" w:rsidRPr="00B82924" w:rsidRDefault="00BF6F20" w:rsidP="00BF6F20">
      <w:pPr>
        <w:rPr>
          <w:lang w:val="sr-Cyrl-RS"/>
        </w:rPr>
      </w:pPr>
      <w:r w:rsidRPr="00B82924">
        <w:rPr>
          <w:noProof/>
          <w:lang w:val="sr-Cyrl-RS" w:eastAsia="en-US"/>
        </w:rPr>
        <w:drawing>
          <wp:anchor distT="0" distB="0" distL="114300" distR="114300" simplePos="0" relativeHeight="251777024" behindDoc="0" locked="0" layoutInCell="1" allowOverlap="1" wp14:anchorId="118B632D" wp14:editId="2B68617B">
            <wp:simplePos x="0" y="0"/>
            <wp:positionH relativeFrom="margin">
              <wp:posOffset>655955</wp:posOffset>
            </wp:positionH>
            <wp:positionV relativeFrom="paragraph">
              <wp:posOffset>223520</wp:posOffset>
            </wp:positionV>
            <wp:extent cx="4152265" cy="5604510"/>
            <wp:effectExtent l="0" t="0" r="63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kt_radnici1.bmp"/>
                    <pic:cNvPicPr/>
                  </pic:nvPicPr>
                  <pic:blipFill rotWithShape="1">
                    <a:blip r:embed="rId74">
                      <a:extLst>
                        <a:ext uri="{28A0092B-C50C-407E-A947-70E740481C1C}">
                          <a14:useLocalDpi xmlns:a14="http://schemas.microsoft.com/office/drawing/2010/main" val="0"/>
                        </a:ext>
                      </a:extLst>
                    </a:blip>
                    <a:srcRect l="2472" t="4177" r="2106" b="1193"/>
                    <a:stretch/>
                  </pic:blipFill>
                  <pic:spPr bwMode="auto">
                    <a:xfrm>
                      <a:off x="0" y="0"/>
                      <a:ext cx="4152265" cy="560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D148A" w14:textId="77777777" w:rsidR="00BF6F20" w:rsidRPr="00B82924" w:rsidRDefault="00BF6F20" w:rsidP="00BF6F20">
      <w:pPr>
        <w:rPr>
          <w:lang w:val="sr-Cyrl-RS"/>
        </w:rPr>
      </w:pPr>
    </w:p>
    <w:p w14:paraId="44F99892" w14:textId="77777777" w:rsidR="00BF6F20" w:rsidRPr="00B82924" w:rsidRDefault="00BF6F20" w:rsidP="00BF6F20">
      <w:pPr>
        <w:rPr>
          <w:lang w:val="sr-Cyrl-RS"/>
        </w:rPr>
      </w:pPr>
    </w:p>
    <w:p w14:paraId="365EF9DA" w14:textId="77777777" w:rsidR="00BF6F20" w:rsidRPr="00B82924" w:rsidRDefault="00BF6F20" w:rsidP="00BF6F20">
      <w:pPr>
        <w:rPr>
          <w:lang w:val="sr-Cyrl-RS"/>
        </w:rPr>
      </w:pPr>
    </w:p>
    <w:p w14:paraId="74A3DE62" w14:textId="77777777" w:rsidR="00BF6F20" w:rsidRPr="00B82924" w:rsidRDefault="00BF6F20" w:rsidP="00BF6F20">
      <w:pPr>
        <w:rPr>
          <w:lang w:val="sr-Cyrl-RS"/>
        </w:rPr>
      </w:pPr>
    </w:p>
    <w:p w14:paraId="4D974CAA" w14:textId="77777777" w:rsidR="00BF6F20" w:rsidRPr="00B82924" w:rsidRDefault="00BF6F20" w:rsidP="00BF6F20">
      <w:pPr>
        <w:rPr>
          <w:lang w:val="sr-Cyrl-RS"/>
        </w:rPr>
      </w:pPr>
    </w:p>
    <w:p w14:paraId="4064E15C" w14:textId="77777777" w:rsidR="00BF6F20" w:rsidRPr="00B82924" w:rsidRDefault="00BF6F20" w:rsidP="00BF6F20">
      <w:pPr>
        <w:rPr>
          <w:lang w:val="sr-Cyrl-RS"/>
        </w:rPr>
      </w:pPr>
    </w:p>
    <w:p w14:paraId="79266AD3" w14:textId="77777777" w:rsidR="00BF6F20" w:rsidRPr="00B82924" w:rsidRDefault="00BF6F20" w:rsidP="00BF6F20">
      <w:pPr>
        <w:rPr>
          <w:lang w:val="sr-Cyrl-RS"/>
        </w:rPr>
      </w:pPr>
    </w:p>
    <w:p w14:paraId="51DD09C7" w14:textId="77777777" w:rsidR="00BF6F20" w:rsidRPr="00B82924" w:rsidRDefault="00BF6F20" w:rsidP="00BF6F20">
      <w:pPr>
        <w:rPr>
          <w:lang w:val="sr-Cyrl-RS"/>
        </w:rPr>
      </w:pPr>
    </w:p>
    <w:p w14:paraId="27CCEB24" w14:textId="77777777" w:rsidR="00BF6F20" w:rsidRPr="00B82924" w:rsidRDefault="00BF6F20" w:rsidP="00BF6F20">
      <w:pPr>
        <w:rPr>
          <w:lang w:val="sr-Cyrl-RS"/>
        </w:rPr>
      </w:pPr>
    </w:p>
    <w:p w14:paraId="7B65815E" w14:textId="77777777" w:rsidR="00BF6F20" w:rsidRPr="00B82924" w:rsidRDefault="00BF6F20" w:rsidP="00BF6F20">
      <w:pPr>
        <w:rPr>
          <w:lang w:val="sr-Cyrl-RS"/>
        </w:rPr>
      </w:pPr>
      <w:r w:rsidRPr="00B82924">
        <w:rPr>
          <w:noProof/>
          <w:lang w:val="sr-Cyrl-RS" w:eastAsia="en-US"/>
        </w:rPr>
        <mc:AlternateContent>
          <mc:Choice Requires="wps">
            <w:drawing>
              <wp:anchor distT="0" distB="0" distL="114300" distR="114300" simplePos="0" relativeHeight="251778048" behindDoc="0" locked="0" layoutInCell="1" allowOverlap="1" wp14:anchorId="5E7084FF" wp14:editId="1DAB1842">
                <wp:simplePos x="0" y="0"/>
                <wp:positionH relativeFrom="margin">
                  <wp:align>right</wp:align>
                </wp:positionH>
                <wp:positionV relativeFrom="paragraph">
                  <wp:posOffset>3085289</wp:posOffset>
                </wp:positionV>
                <wp:extent cx="435229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a:effectLst/>
                      </wps:spPr>
                      <wps:txbx>
                        <w:txbxContent>
                          <w:p w14:paraId="1A46A836" w14:textId="77777777" w:rsidR="006A36E9" w:rsidRPr="00DB4211" w:rsidRDefault="006A36E9" w:rsidP="00BF6F20">
                            <w:pPr>
                              <w:pStyle w:val="Caption"/>
                              <w:rPr>
                                <w:noProof/>
                              </w:rPr>
                            </w:pPr>
                            <w:r>
                              <w:t xml:space="preserve">Слика 52 </w:t>
                            </w:r>
                            <w:r>
                              <w:rPr>
                                <w:lang w:val="sr-Cyrl-RS"/>
                              </w:rPr>
                              <w:t>Случај активности Брисање улоге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084FF" id="Text Box 20" o:spid="_x0000_s1057" type="#_x0000_t202" style="position:absolute;left:0;text-align:left;margin-left:291.5pt;margin-top:242.95pt;width:342.7pt;height:.05pt;z-index:251778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" stroked="f">
                <v:textbox style="mso-fit-shape-to-text:t" inset="0,0,0,0">
                  <w:txbxContent>
                    <w:p w14:paraId="1A46A836" w14:textId="77777777" w:rsidR="006A36E9" w:rsidRPr="00DB4211" w:rsidRDefault="006A36E9" w:rsidP="00BF6F20">
                      <w:pPr>
                        <w:pStyle w:val="Caption"/>
                        <w:rPr>
                          <w:noProof/>
                        </w:rPr>
                      </w:pPr>
                      <w:r>
                        <w:t xml:space="preserve">Слика 52 </w:t>
                      </w:r>
                      <w:r>
                        <w:rPr>
                          <w:lang w:val="sr-Cyrl-RS"/>
                        </w:rPr>
                        <w:t>Случај активности Брисање улоге</w:t>
                      </w:r>
                    </w:p>
                  </w:txbxContent>
                </v:textbox>
                <w10:wrap type="square" anchorx="margin"/>
              </v:shape>
            </w:pict>
          </mc:Fallback>
        </mc:AlternateContent>
      </w:r>
    </w:p>
    <w:p w14:paraId="0020E352" w14:textId="77777777" w:rsidR="00BF6F20" w:rsidRPr="00B82924" w:rsidRDefault="00BF6F20" w:rsidP="00BF6F20">
      <w:pPr>
        <w:rPr>
          <w:lang w:val="sr-Cyrl-RS"/>
        </w:rPr>
      </w:pPr>
    </w:p>
    <w:p w14:paraId="08BD711F" w14:textId="77777777" w:rsidR="00BF6F20" w:rsidRPr="00B82924" w:rsidRDefault="00BF6F20" w:rsidP="00BF6F20">
      <w:pPr>
        <w:rPr>
          <w:lang w:val="sr-Cyrl-RS"/>
        </w:rPr>
      </w:pPr>
    </w:p>
    <w:p w14:paraId="66A96BCE" w14:textId="77777777" w:rsidR="00BF6F20" w:rsidRPr="00B82924" w:rsidRDefault="00BF6F20" w:rsidP="00BF6F20">
      <w:pPr>
        <w:rPr>
          <w:lang w:val="sr-Cyrl-RS"/>
        </w:rPr>
      </w:pPr>
    </w:p>
    <w:p w14:paraId="0C99B93D" w14:textId="77777777" w:rsidR="00BF6F20" w:rsidRPr="00B82924" w:rsidRDefault="00BF6F20" w:rsidP="00BF6F20">
      <w:pPr>
        <w:rPr>
          <w:lang w:val="sr-Cyrl-RS"/>
        </w:rPr>
      </w:pPr>
    </w:p>
    <w:p w14:paraId="00640393" w14:textId="77777777" w:rsidR="00BF6F20" w:rsidRPr="00B82924" w:rsidRDefault="00BF6F20" w:rsidP="00BF6F20">
      <w:pPr>
        <w:rPr>
          <w:lang w:val="sr-Cyrl-RS"/>
        </w:rPr>
      </w:pPr>
    </w:p>
    <w:p w14:paraId="17E9CA8A" w14:textId="77777777" w:rsidR="00185B7A" w:rsidRPr="00B82924" w:rsidRDefault="00185B7A" w:rsidP="00BF6F20">
      <w:pPr>
        <w:rPr>
          <w:noProof/>
          <w:lang w:val="sr-Cyrl-RS"/>
        </w:rPr>
      </w:pPr>
    </w:p>
    <w:p w14:paraId="7F0BC315" w14:textId="77777777" w:rsidR="00BF6F20" w:rsidRPr="00B82924" w:rsidRDefault="00185B7A" w:rsidP="00BF6F20">
      <w:pPr>
        <w:rPr>
          <w:lang w:val="sr-Cyrl-RS"/>
        </w:rPr>
      </w:pPr>
      <w:r w:rsidRPr="00B82924">
        <w:rPr>
          <w:noProof/>
          <w:lang w:val="sr-Cyrl-RS" w:eastAsia="en-US"/>
        </w:rPr>
        <w:lastRenderedPageBreak/>
        <w:drawing>
          <wp:anchor distT="0" distB="0" distL="114300" distR="114300" simplePos="0" relativeHeight="251776000" behindDoc="0" locked="0" layoutInCell="1" allowOverlap="1" wp14:anchorId="47CE6BDA" wp14:editId="550C55CC">
            <wp:simplePos x="0" y="0"/>
            <wp:positionH relativeFrom="column">
              <wp:posOffset>1269365</wp:posOffset>
            </wp:positionH>
            <wp:positionV relativeFrom="paragraph">
              <wp:posOffset>483870</wp:posOffset>
            </wp:positionV>
            <wp:extent cx="3495675" cy="4679315"/>
            <wp:effectExtent l="0" t="0" r="9525" b="698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kt dodavanje radnik.bmp"/>
                    <pic:cNvPicPr/>
                  </pic:nvPicPr>
                  <pic:blipFill rotWithShape="1">
                    <a:blip r:embed="rId75">
                      <a:extLst>
                        <a:ext uri="{28A0092B-C50C-407E-A947-70E740481C1C}">
                          <a14:useLocalDpi xmlns:a14="http://schemas.microsoft.com/office/drawing/2010/main" val="0"/>
                        </a:ext>
                      </a:extLst>
                    </a:blip>
                    <a:srcRect l="1479" t="4329" r="2417" b="1521"/>
                    <a:stretch/>
                  </pic:blipFill>
                  <pic:spPr bwMode="auto">
                    <a:xfrm>
                      <a:off x="0" y="0"/>
                      <a:ext cx="3495675" cy="4679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47F89F" w14:textId="77777777" w:rsidR="00BF6F20" w:rsidRPr="00B82924" w:rsidRDefault="00BF6F20" w:rsidP="00BF6F20">
      <w:pPr>
        <w:rPr>
          <w:lang w:val="sr-Cyrl-RS"/>
        </w:rPr>
      </w:pPr>
    </w:p>
    <w:p w14:paraId="41199858" w14:textId="77777777" w:rsidR="00BF6F20" w:rsidRPr="00B82924" w:rsidRDefault="00BF6F20" w:rsidP="00BF6F20">
      <w:pPr>
        <w:rPr>
          <w:lang w:val="sr-Cyrl-RS"/>
        </w:rPr>
      </w:pPr>
    </w:p>
    <w:p w14:paraId="0DF644BC" w14:textId="77777777" w:rsidR="00BF6F20" w:rsidRPr="00B82924" w:rsidRDefault="00BF6F20" w:rsidP="00BF6F20">
      <w:pPr>
        <w:rPr>
          <w:lang w:val="sr-Cyrl-RS"/>
        </w:rPr>
      </w:pPr>
    </w:p>
    <w:p w14:paraId="3BB79A4B" w14:textId="77777777" w:rsidR="00BF6F20" w:rsidRPr="00B82924" w:rsidRDefault="00BF6F20" w:rsidP="00BF6F20">
      <w:pPr>
        <w:rPr>
          <w:lang w:val="sr-Cyrl-RS"/>
        </w:rPr>
      </w:pPr>
    </w:p>
    <w:p w14:paraId="0DA6F95B" w14:textId="77777777" w:rsidR="00BF6F20" w:rsidRPr="00B82924" w:rsidRDefault="00BF6F20" w:rsidP="00BF6F20">
      <w:pPr>
        <w:rPr>
          <w:lang w:val="sr-Cyrl-RS"/>
        </w:rPr>
      </w:pPr>
    </w:p>
    <w:p w14:paraId="59B8BDD2" w14:textId="77777777" w:rsidR="00BF6F20" w:rsidRPr="00B82924" w:rsidRDefault="00BF6F20" w:rsidP="00BF6F20">
      <w:pPr>
        <w:rPr>
          <w:lang w:val="sr-Cyrl-RS"/>
        </w:rPr>
      </w:pPr>
    </w:p>
    <w:p w14:paraId="1F57101C" w14:textId="77777777" w:rsidR="00BF6F20" w:rsidRPr="00B82924" w:rsidRDefault="00BF6F20" w:rsidP="00BF6F20">
      <w:pPr>
        <w:rPr>
          <w:lang w:val="sr-Cyrl-RS"/>
        </w:rPr>
      </w:pPr>
    </w:p>
    <w:p w14:paraId="6A11CE72" w14:textId="77777777" w:rsidR="00BF6F20" w:rsidRPr="00B82924" w:rsidRDefault="00BF6F20" w:rsidP="00BF6F20">
      <w:pPr>
        <w:rPr>
          <w:lang w:val="sr-Cyrl-RS"/>
        </w:rPr>
      </w:pPr>
    </w:p>
    <w:p w14:paraId="4829E82B" w14:textId="77777777" w:rsidR="00BF6F20" w:rsidRPr="00B82924" w:rsidRDefault="00BF6F20" w:rsidP="00BF6F20">
      <w:pPr>
        <w:rPr>
          <w:lang w:val="sr-Cyrl-RS"/>
        </w:rPr>
      </w:pPr>
    </w:p>
    <w:p w14:paraId="0ABCA406" w14:textId="77777777" w:rsidR="00BF6F20" w:rsidRPr="00B82924" w:rsidRDefault="00BF6F20" w:rsidP="00BF6F20">
      <w:pPr>
        <w:rPr>
          <w:lang w:val="sr-Cyrl-RS"/>
        </w:rPr>
      </w:pPr>
    </w:p>
    <w:p w14:paraId="01ED2AF6" w14:textId="77777777" w:rsidR="00BF6F20" w:rsidRPr="00B82924" w:rsidRDefault="00BF6F20" w:rsidP="00BF6F20">
      <w:pPr>
        <w:rPr>
          <w:lang w:val="sr-Cyrl-RS"/>
        </w:rPr>
      </w:pPr>
    </w:p>
    <w:p w14:paraId="0295DC5D" w14:textId="77777777" w:rsidR="00BF6F20" w:rsidRPr="00B82924" w:rsidRDefault="00BF6F20" w:rsidP="00BF6F20">
      <w:pPr>
        <w:rPr>
          <w:lang w:val="sr-Cyrl-RS"/>
        </w:rPr>
      </w:pPr>
    </w:p>
    <w:p w14:paraId="4A3389B8" w14:textId="77777777" w:rsidR="00BF6F20" w:rsidRPr="00B82924" w:rsidRDefault="00BF6F20" w:rsidP="00BF6F20">
      <w:pPr>
        <w:rPr>
          <w:lang w:val="sr-Cyrl-RS"/>
        </w:rPr>
      </w:pPr>
    </w:p>
    <w:p w14:paraId="36372F95" w14:textId="77777777" w:rsidR="00BF6F20" w:rsidRPr="00B82924" w:rsidRDefault="00185B7A" w:rsidP="00CB14AE">
      <w:pPr>
        <w:rPr>
          <w:lang w:val="sr-Cyrl-RS"/>
        </w:rPr>
      </w:pPr>
      <w:r w:rsidRPr="00B82924">
        <w:rPr>
          <w:noProof/>
          <w:lang w:val="sr-Cyrl-RS" w:eastAsia="en-US"/>
        </w:rPr>
        <mc:AlternateContent>
          <mc:Choice Requires="wps">
            <w:drawing>
              <wp:anchor distT="0" distB="0" distL="114300" distR="114300" simplePos="0" relativeHeight="251779072" behindDoc="0" locked="0" layoutInCell="1" allowOverlap="1" wp14:anchorId="55445783" wp14:editId="39DE25B7">
                <wp:simplePos x="0" y="0"/>
                <wp:positionH relativeFrom="margin">
                  <wp:align>center</wp:align>
                </wp:positionH>
                <wp:positionV relativeFrom="paragraph">
                  <wp:posOffset>730811</wp:posOffset>
                </wp:positionV>
                <wp:extent cx="2091055" cy="223520"/>
                <wp:effectExtent l="0" t="0" r="4445" b="5080"/>
                <wp:wrapSquare wrapText="bothSides"/>
                <wp:docPr id="120" name="Text Box 120"/>
                <wp:cNvGraphicFramePr/>
                <a:graphic xmlns:a="http://schemas.openxmlformats.org/drawingml/2006/main">
                  <a:graphicData uri="http://schemas.microsoft.com/office/word/2010/wordprocessingShape">
                    <wps:wsp>
                      <wps:cNvSpPr txBox="1"/>
                      <wps:spPr>
                        <a:xfrm>
                          <a:off x="0" y="0"/>
                          <a:ext cx="2091055" cy="223520"/>
                        </a:xfrm>
                        <a:prstGeom prst="rect">
                          <a:avLst/>
                        </a:prstGeom>
                        <a:solidFill>
                          <a:prstClr val="white"/>
                        </a:solidFill>
                        <a:ln>
                          <a:noFill/>
                        </a:ln>
                        <a:effectLst/>
                      </wps:spPr>
                      <wps:txbx>
                        <w:txbxContent>
                          <w:p w14:paraId="2E8C4B80" w14:textId="77777777" w:rsidR="006A36E9" w:rsidRDefault="006A36E9" w:rsidP="00BF6F20">
                            <w:pPr>
                              <w:pStyle w:val="Caption"/>
                              <w:rPr>
                                <w:lang w:val="sr-Cyrl-RS"/>
                              </w:rPr>
                            </w:pPr>
                            <w:r>
                              <w:t xml:space="preserve">Слика 53 </w:t>
                            </w:r>
                            <w:r>
                              <w:rPr>
                                <w:lang w:val="sr-Cyrl-RS"/>
                              </w:rPr>
                              <w:t>Додавање радника</w:t>
                            </w:r>
                          </w:p>
                          <w:p w14:paraId="573934AE" w14:textId="77777777" w:rsidR="006A36E9" w:rsidRPr="00147E04" w:rsidRDefault="006A36E9" w:rsidP="00BF6F20">
                            <w:pPr>
                              <w:rPr>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5783" id="Text Box 120" o:spid="_x0000_s1058" type="#_x0000_t202" style="position:absolute;left:0;text-align:left;margin-left:0;margin-top:57.55pt;width:164.65pt;height:17.6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" stroked="f">
                <v:textbox inset="0,0,0,0">
                  <w:txbxContent>
                    <w:p w14:paraId="2E8C4B80" w14:textId="77777777" w:rsidR="006A36E9" w:rsidRDefault="006A36E9" w:rsidP="00BF6F20">
                      <w:pPr>
                        <w:pStyle w:val="Caption"/>
                        <w:rPr>
                          <w:lang w:val="sr-Cyrl-RS"/>
                        </w:rPr>
                      </w:pPr>
                      <w:r>
                        <w:t xml:space="preserve">Слика 53 </w:t>
                      </w:r>
                      <w:r>
                        <w:rPr>
                          <w:lang w:val="sr-Cyrl-RS"/>
                        </w:rPr>
                        <w:t>Додавање радника</w:t>
                      </w:r>
                    </w:p>
                    <w:p w14:paraId="573934AE" w14:textId="77777777" w:rsidR="006A36E9" w:rsidRPr="00147E04" w:rsidRDefault="006A36E9" w:rsidP="00BF6F20">
                      <w:pPr>
                        <w:rPr>
                          <w:lang w:val="sr-Cyrl-RS"/>
                        </w:rPr>
                      </w:pPr>
                    </w:p>
                  </w:txbxContent>
                </v:textbox>
                <w10:wrap type="square" anchorx="margin"/>
              </v:shape>
            </w:pict>
          </mc:Fallback>
        </mc:AlternateContent>
      </w:r>
      <w:r w:rsidR="00BF6F20" w:rsidRPr="00B82924">
        <w:rPr>
          <w:lang w:val="sr-Cyrl-RS"/>
        </w:rPr>
        <w:br w:type="page"/>
      </w:r>
    </w:p>
    <w:p w14:paraId="7E292DDC" w14:textId="77777777" w:rsidR="00BF6F20" w:rsidRPr="00B82924" w:rsidRDefault="00BF6F20" w:rsidP="00BF6F20">
      <w:pPr>
        <w:rPr>
          <w:lang w:val="sr-Cyrl-RS"/>
        </w:rPr>
      </w:pPr>
    </w:p>
    <w:p w14:paraId="0CD13CBF" w14:textId="77777777" w:rsidR="00BF6F20" w:rsidRPr="00B82924" w:rsidRDefault="00BF6F20" w:rsidP="00185B7A">
      <w:pPr>
        <w:pStyle w:val="Heading2"/>
        <w:rPr>
          <w:lang w:val="sr-Cyrl-RS"/>
        </w:rPr>
      </w:pPr>
      <w:r w:rsidRPr="00B82924">
        <w:rPr>
          <w:lang w:val="sr-Cyrl-RS"/>
        </w:rPr>
        <w:tab/>
      </w:r>
      <w:bookmarkStart w:id="61" w:name="_Toc484365406"/>
      <w:r w:rsidR="00185B7A" w:rsidRPr="00B82924">
        <w:rPr>
          <w:lang w:val="sr-Cyrl-RS"/>
        </w:rPr>
        <w:t xml:space="preserve">8.5 </w:t>
      </w:r>
      <w:r w:rsidRPr="00B82924">
        <w:rPr>
          <w:lang w:val="sr-Cyrl-RS"/>
        </w:rPr>
        <w:t>Управњање правилима</w:t>
      </w:r>
      <w:bookmarkEnd w:id="61"/>
    </w:p>
    <w:p w14:paraId="52142D8C" w14:textId="77777777" w:rsidR="004A38DD" w:rsidRPr="00B82924" w:rsidRDefault="004A38DD" w:rsidP="00BF6F20">
      <w:pPr>
        <w:rPr>
          <w:lang w:val="sr-Cyrl-RS"/>
        </w:rPr>
      </w:pPr>
    </w:p>
    <w:p w14:paraId="6B243C9B" w14:textId="77777777" w:rsidR="00BF6F20" w:rsidRPr="00B82924" w:rsidRDefault="00BF6F20" w:rsidP="00BF6F20">
      <w:pPr>
        <w:rPr>
          <w:lang w:val="sr-Cyrl-RS"/>
        </w:rPr>
      </w:pPr>
      <w:r w:rsidRPr="00B82924">
        <w:rPr>
          <w:noProof/>
          <w:lang w:val="sr-Cyrl-RS" w:eastAsia="en-US"/>
        </w:rPr>
        <w:drawing>
          <wp:anchor distT="0" distB="0" distL="114300" distR="114300" simplePos="0" relativeHeight="251781120" behindDoc="0" locked="0" layoutInCell="1" allowOverlap="1" wp14:anchorId="1A59B141" wp14:editId="7DF1C0EF">
            <wp:simplePos x="0" y="0"/>
            <wp:positionH relativeFrom="margin">
              <wp:posOffset>-672</wp:posOffset>
            </wp:positionH>
            <wp:positionV relativeFrom="paragraph">
              <wp:posOffset>1864360</wp:posOffset>
            </wp:positionV>
            <wp:extent cx="5765165" cy="3764915"/>
            <wp:effectExtent l="0" t="0" r="6985" b="698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правила усе.bmp"/>
                    <pic:cNvPicPr/>
                  </pic:nvPicPr>
                  <pic:blipFill rotWithShape="1">
                    <a:blip r:embed="rId76">
                      <a:extLst>
                        <a:ext uri="{28A0092B-C50C-407E-A947-70E740481C1C}">
                          <a14:useLocalDpi xmlns:a14="http://schemas.microsoft.com/office/drawing/2010/main" val="0"/>
                        </a:ext>
                      </a:extLst>
                    </a:blip>
                    <a:srcRect l="1629" t="3179" r="1357" b="2233"/>
                    <a:stretch/>
                  </pic:blipFill>
                  <pic:spPr bwMode="auto">
                    <a:xfrm>
                      <a:off x="0" y="0"/>
                      <a:ext cx="5765165" cy="376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2924">
        <w:rPr>
          <w:lang w:val="sr-Cyrl-RS"/>
        </w:rPr>
        <w:t>Корисник може додавати или брисати правила. Приликом додавања на располагању су оснобна и напредна правила. Додавање основног правила се врши одабиром биљне култур и подкултуре, врсте мерења и оптималних и крутучних вредости за свако од жељених мерења. Приликом додавања напредних правила корисник може дефинисати правила за максимално пет дана. Након уноса мерења за сваки од дана корисник бира референтни дан. Референтни дан је дан у односу на који се гледа време односно дани после референтног су у будућности док су дани пре реферетног дана у прошлости. На крају, корисник уноси назив правила, последица и решење.Назив правила мора бити јединствен за одабрани подтип. Свако од додатих правила је могуће обрисати.</w:t>
      </w:r>
    </w:p>
    <w:p w14:paraId="683603F6" w14:textId="77777777" w:rsidR="00BF6F20" w:rsidRPr="00B82924" w:rsidRDefault="004A38DD" w:rsidP="00BF6F20">
      <w:pPr>
        <w:rPr>
          <w:lang w:val="sr-Cyrl-RS"/>
        </w:rPr>
      </w:pPr>
      <w:r w:rsidRPr="00B82924">
        <w:rPr>
          <w:noProof/>
          <w:lang w:val="sr-Cyrl-RS" w:eastAsia="en-US"/>
        </w:rPr>
        <mc:AlternateContent>
          <mc:Choice Requires="wps">
            <w:drawing>
              <wp:anchor distT="0" distB="0" distL="114300" distR="114300" simplePos="0" relativeHeight="251783168" behindDoc="0" locked="0" layoutInCell="1" allowOverlap="1" wp14:anchorId="3E83851D" wp14:editId="56967FC7">
                <wp:simplePos x="0" y="0"/>
                <wp:positionH relativeFrom="page">
                  <wp:align>right</wp:align>
                </wp:positionH>
                <wp:positionV relativeFrom="paragraph">
                  <wp:posOffset>3756099</wp:posOffset>
                </wp:positionV>
                <wp:extent cx="5765165" cy="635"/>
                <wp:effectExtent l="0" t="0" r="6985" b="0"/>
                <wp:wrapSquare wrapText="bothSides"/>
                <wp:docPr id="132" name="Text Box 132"/>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a:effectLst/>
                      </wps:spPr>
                      <wps:txbx>
                        <w:txbxContent>
                          <w:p w14:paraId="45E4CC68" w14:textId="77777777" w:rsidR="006A36E9" w:rsidRPr="00BF557E" w:rsidRDefault="006A36E9" w:rsidP="004A38DD">
                            <w:pPr>
                              <w:pStyle w:val="Caption"/>
                              <w:rPr>
                                <w:noProof/>
                                <w:sz w:val="24"/>
                              </w:rPr>
                            </w:pPr>
                            <w:r>
                              <w:t xml:space="preserve">Слика </w:t>
                            </w:r>
                            <w:r>
                              <w:rPr>
                                <w:lang w:val="sr-Cyrl-RS"/>
                              </w:rPr>
                              <w:t>54 Случај коришћења: Управљање правилима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3851D" id="Text Box 132" o:spid="_x0000_s1059" type="#_x0000_t202" style="position:absolute;left:0;text-align:left;margin-left:402.75pt;margin-top:295.75pt;width:453.95pt;height:.05pt;z-index:2517831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g+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" stroked="f">
                <v:textbox style="mso-fit-shape-to-text:t" inset="0,0,0,0">
                  <w:txbxContent>
                    <w:p w14:paraId="45E4CC68" w14:textId="77777777" w:rsidR="006A36E9" w:rsidRPr="00BF557E" w:rsidRDefault="006A36E9" w:rsidP="004A38DD">
                      <w:pPr>
                        <w:pStyle w:val="Caption"/>
                        <w:rPr>
                          <w:noProof/>
                          <w:sz w:val="24"/>
                        </w:rPr>
                      </w:pPr>
                      <w:r>
                        <w:t xml:space="preserve">Слика </w:t>
                      </w:r>
                      <w:r>
                        <w:rPr>
                          <w:lang w:val="sr-Cyrl-RS"/>
                        </w:rPr>
                        <w:t>54 Случај коришћења: Управљање правилима</w:t>
                      </w:r>
                    </w:p>
                  </w:txbxContent>
                </v:textbox>
                <w10:wrap type="square" anchorx="page"/>
              </v:shape>
            </w:pict>
          </mc:Fallback>
        </mc:AlternateContent>
      </w:r>
    </w:p>
    <w:p w14:paraId="7B42E5BB" w14:textId="77777777" w:rsidR="00BF6F20" w:rsidRPr="00B82924" w:rsidRDefault="00BF6F20" w:rsidP="00BF6F20">
      <w:pPr>
        <w:rPr>
          <w:lang w:val="sr-Cyrl-RS"/>
        </w:rPr>
      </w:pPr>
    </w:p>
    <w:p w14:paraId="50743051" w14:textId="77777777" w:rsidR="00BF6F20" w:rsidRPr="00B82924" w:rsidRDefault="00BF6F20" w:rsidP="00BF6F20">
      <w:pPr>
        <w:rPr>
          <w:lang w:val="sr-Cyrl-RS"/>
        </w:rPr>
      </w:pPr>
      <w:r w:rsidRPr="00B82924">
        <w:rPr>
          <w:lang w:val="sr-Cyrl-RS"/>
        </w:rPr>
        <w:t>Кориснику су на располагању три опције: додавање основних правила, додавање напредних правила и брисање.</w:t>
      </w:r>
    </w:p>
    <w:p w14:paraId="146E7729" w14:textId="77777777" w:rsidR="00BF6F20" w:rsidRPr="00B82924" w:rsidRDefault="00BF6F20" w:rsidP="00BF6F20">
      <w:pPr>
        <w:rPr>
          <w:lang w:val="sr-Cyrl-RS"/>
        </w:rPr>
      </w:pPr>
      <w:r w:rsidRPr="00B82924">
        <w:rPr>
          <w:lang w:val="sr-Cyrl-RS"/>
        </w:rPr>
        <w:lastRenderedPageBreak/>
        <w:t>Додавање основног правила: корисник из падајућег менија бира бињну културу и подкултуру. Након тога на слајдеру бира жељене критичне и оптималне вредности. Након уноса података правило је могуће сачувати.</w:t>
      </w:r>
    </w:p>
    <w:p w14:paraId="6CDE0A4D" w14:textId="77777777" w:rsidR="00BF6F20" w:rsidRPr="00B82924" w:rsidRDefault="00BF6F20" w:rsidP="00BF6F20">
      <w:pPr>
        <w:rPr>
          <w:lang w:val="sr-Cyrl-RS"/>
        </w:rPr>
      </w:pPr>
      <w:r w:rsidRPr="00B82924">
        <w:rPr>
          <w:lang w:val="sr-Cyrl-RS"/>
        </w:rPr>
        <w:t xml:space="preserve">Додавање напредног правила: Корисник из падајућег менија бира биљну културу, подкултуру и врсту мерења.  Кликом на одговарајуће дугме корисник додаје нови дан. За сваки од дана се додаје нула или више мерења. Максималан број дана које корисник може унети је пет. Након уноса свих жељених мерења корисник дефинише назив правила, последицу и решење. Води се рачуна о јединствености назива правила за одабрану подкултуру. Ако су поменути услови испуњени правило се може сачувати. </w:t>
      </w:r>
    </w:p>
    <w:p w14:paraId="1D3E24D6" w14:textId="77777777" w:rsidR="00BF6F20" w:rsidRPr="00B82924" w:rsidRDefault="004A38DD" w:rsidP="00BF6F20">
      <w:pPr>
        <w:rPr>
          <w:lang w:val="sr-Cyrl-RS"/>
        </w:rPr>
      </w:pPr>
      <w:r w:rsidRPr="00B82924">
        <w:rPr>
          <w:noProof/>
          <w:lang w:val="sr-Cyrl-RS" w:eastAsia="en-US"/>
        </w:rPr>
        <mc:AlternateContent>
          <mc:Choice Requires="wps">
            <w:drawing>
              <wp:anchor distT="0" distB="0" distL="114300" distR="114300" simplePos="0" relativeHeight="251785216" behindDoc="0" locked="0" layoutInCell="1" allowOverlap="1" wp14:anchorId="66B0D1C1" wp14:editId="286BB880">
                <wp:simplePos x="0" y="0"/>
                <wp:positionH relativeFrom="margin">
                  <wp:align>center</wp:align>
                </wp:positionH>
                <wp:positionV relativeFrom="paragraph">
                  <wp:posOffset>4824767</wp:posOffset>
                </wp:positionV>
                <wp:extent cx="49911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a:effectLst/>
                      </wps:spPr>
                      <wps:txbx>
                        <w:txbxContent>
                          <w:p w14:paraId="2DBA12D9" w14:textId="77777777" w:rsidR="006A36E9" w:rsidRPr="00B30683" w:rsidRDefault="006A36E9" w:rsidP="004A38DD">
                            <w:pPr>
                              <w:pStyle w:val="Caption"/>
                              <w:rPr>
                                <w:noProof/>
                                <w:sz w:val="24"/>
                              </w:rPr>
                            </w:pPr>
                            <w:r>
                              <w:t xml:space="preserve">Слика </w:t>
                            </w:r>
                            <w:r>
                              <w:rPr>
                                <w:lang w:val="sr-Cyrl-RS"/>
                              </w:rPr>
                              <w:t>55 Дијаграм активности: Управљање правилима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0D1C1" id="Text Box 133" o:spid="_x0000_s1060" type="#_x0000_t202" style="position:absolute;left:0;text-align:left;margin-left:0;margin-top:379.9pt;width:39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" stroked="f">
                <v:textbox style="mso-fit-shape-to-text:t" inset="0,0,0,0">
                  <w:txbxContent>
                    <w:p w14:paraId="2DBA12D9" w14:textId="77777777" w:rsidR="006A36E9" w:rsidRPr="00B30683" w:rsidRDefault="006A36E9" w:rsidP="004A38DD">
                      <w:pPr>
                        <w:pStyle w:val="Caption"/>
                        <w:rPr>
                          <w:noProof/>
                          <w:sz w:val="24"/>
                        </w:rPr>
                      </w:pPr>
                      <w:r>
                        <w:t xml:space="preserve">Слика </w:t>
                      </w:r>
                      <w:r>
                        <w:rPr>
                          <w:lang w:val="sr-Cyrl-RS"/>
                        </w:rPr>
                        <w:t>55 Дијаграм активности: Управљање правилима</w:t>
                      </w:r>
                    </w:p>
                  </w:txbxContent>
                </v:textbox>
                <w10:wrap type="square" anchorx="margin"/>
              </v:shape>
            </w:pict>
          </mc:Fallback>
        </mc:AlternateContent>
      </w:r>
      <w:r w:rsidRPr="00B82924">
        <w:rPr>
          <w:noProof/>
          <w:lang w:val="sr-Cyrl-RS" w:eastAsia="en-US"/>
        </w:rPr>
        <w:drawing>
          <wp:anchor distT="0" distB="0" distL="114300" distR="114300" simplePos="0" relativeHeight="251780096" behindDoc="0" locked="0" layoutInCell="1" allowOverlap="1" wp14:anchorId="4791C2BE" wp14:editId="3DE8CE5D">
            <wp:simplePos x="0" y="0"/>
            <wp:positionH relativeFrom="margin">
              <wp:align>center</wp:align>
            </wp:positionH>
            <wp:positionV relativeFrom="paragraph">
              <wp:posOffset>347382</wp:posOffset>
            </wp:positionV>
            <wp:extent cx="4991100" cy="4592955"/>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kt_pravila.bmp"/>
                    <pic:cNvPicPr/>
                  </pic:nvPicPr>
                  <pic:blipFill rotWithShape="1">
                    <a:blip r:embed="rId77">
                      <a:extLst>
                        <a:ext uri="{28A0092B-C50C-407E-A947-70E740481C1C}">
                          <a14:useLocalDpi xmlns:a14="http://schemas.microsoft.com/office/drawing/2010/main" val="0"/>
                        </a:ext>
                      </a:extLst>
                    </a:blip>
                    <a:srcRect l="1810" t="3699" r="1538" b="2705"/>
                    <a:stretch/>
                  </pic:blipFill>
                  <pic:spPr bwMode="auto">
                    <a:xfrm>
                      <a:off x="0" y="0"/>
                      <a:ext cx="4992832" cy="4595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6F20" w:rsidRPr="00B82924">
        <w:rPr>
          <w:lang w:val="sr-Cyrl-RS"/>
        </w:rPr>
        <w:t>Кориснику је на располагању и брисање унетих правила.</w:t>
      </w:r>
    </w:p>
    <w:p w14:paraId="7417D8C4" w14:textId="77777777" w:rsidR="004A38DD" w:rsidRPr="00B82924" w:rsidRDefault="004A38DD" w:rsidP="00BF6F20">
      <w:pPr>
        <w:rPr>
          <w:noProof/>
          <w:lang w:val="sr-Cyrl-RS"/>
        </w:rPr>
      </w:pPr>
    </w:p>
    <w:p w14:paraId="51E3CBCA" w14:textId="77777777" w:rsidR="00BF6F20" w:rsidRPr="00B82924" w:rsidRDefault="00BF6F20" w:rsidP="00BF6F20">
      <w:pPr>
        <w:rPr>
          <w:lang w:val="sr-Cyrl-RS"/>
        </w:rPr>
      </w:pPr>
    </w:p>
    <w:p w14:paraId="2B0DF680" w14:textId="77777777" w:rsidR="004A38DD" w:rsidRPr="00B82924" w:rsidRDefault="004A38DD" w:rsidP="004A38DD">
      <w:pPr>
        <w:pStyle w:val="Heading2"/>
        <w:rPr>
          <w:lang w:val="sr-Cyrl-RS"/>
        </w:rPr>
      </w:pPr>
      <w:bookmarkStart w:id="62" w:name="_Toc484365407"/>
      <w:r w:rsidRPr="00B82924">
        <w:rPr>
          <w:lang w:val="sr-Cyrl-RS"/>
        </w:rPr>
        <w:lastRenderedPageBreak/>
        <w:t>8.6 Рад се мерачима</w:t>
      </w:r>
      <w:bookmarkEnd w:id="62"/>
    </w:p>
    <w:p w14:paraId="51B6587A" w14:textId="77777777" w:rsidR="004A38DD" w:rsidRPr="00B82924" w:rsidRDefault="004A38DD" w:rsidP="004A38DD">
      <w:pPr>
        <w:rPr>
          <w:noProof/>
          <w:lang w:val="sr-Cyrl-RS"/>
        </w:rPr>
      </w:pPr>
    </w:p>
    <w:p w14:paraId="5B6D2134" w14:textId="77777777" w:rsidR="004A38DD" w:rsidRPr="00B82924" w:rsidRDefault="004A38DD" w:rsidP="004A38DD">
      <w:pPr>
        <w:rPr>
          <w:noProof/>
          <w:lang w:val="sr-Cyrl-RS"/>
        </w:rPr>
      </w:pPr>
    </w:p>
    <w:p w14:paraId="049F9C6A" w14:textId="77777777" w:rsidR="004A38DD" w:rsidRPr="00B82924" w:rsidRDefault="004A38DD" w:rsidP="004A38DD">
      <w:pPr>
        <w:rPr>
          <w:lang w:val="sr-Cyrl-RS"/>
        </w:rPr>
      </w:pPr>
      <w:r w:rsidRPr="00B82924">
        <w:rPr>
          <w:noProof/>
          <w:lang w:val="sr-Cyrl-RS" w:eastAsia="en-US"/>
        </w:rPr>
        <mc:AlternateContent>
          <mc:Choice Requires="wps">
            <w:drawing>
              <wp:anchor distT="0" distB="0" distL="114300" distR="114300" simplePos="0" relativeHeight="251790336" behindDoc="0" locked="0" layoutInCell="1" allowOverlap="1" wp14:anchorId="2741895F" wp14:editId="183FD536">
                <wp:simplePos x="0" y="0"/>
                <wp:positionH relativeFrom="margin">
                  <wp:align>center</wp:align>
                </wp:positionH>
                <wp:positionV relativeFrom="paragraph">
                  <wp:posOffset>4643269</wp:posOffset>
                </wp:positionV>
                <wp:extent cx="5023485" cy="635"/>
                <wp:effectExtent l="0" t="0" r="5715" b="0"/>
                <wp:wrapTopAndBottom/>
                <wp:docPr id="136" name="Text Box 136"/>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a:effectLst/>
                      </wps:spPr>
                      <wps:txbx>
                        <w:txbxContent>
                          <w:p w14:paraId="676B8905" w14:textId="77777777" w:rsidR="006A36E9" w:rsidRPr="00092C32" w:rsidRDefault="006A36E9" w:rsidP="004A38DD">
                            <w:pPr>
                              <w:pStyle w:val="Caption"/>
                              <w:rPr>
                                <w:noProof/>
                                <w:sz w:val="24"/>
                              </w:rPr>
                            </w:pPr>
                            <w:r>
                              <w:t xml:space="preserve">Слика </w:t>
                            </w:r>
                            <w:r>
                              <w:rPr>
                                <w:lang w:val="sr-Cyrl-RS"/>
                              </w:rPr>
                              <w:t>56 Случај коришћења: Рад са мерачима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1895F" id="Text Box 136" o:spid="_x0000_s1061" type="#_x0000_t202" style="position:absolute;left:0;text-align:left;margin-left:0;margin-top:365.6pt;width:395.55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" stroked="f">
                <v:textbox style="mso-fit-shape-to-text:t" inset="0,0,0,0">
                  <w:txbxContent>
                    <w:p w14:paraId="676B8905" w14:textId="77777777" w:rsidR="006A36E9" w:rsidRPr="00092C32" w:rsidRDefault="006A36E9" w:rsidP="004A38DD">
                      <w:pPr>
                        <w:pStyle w:val="Caption"/>
                        <w:rPr>
                          <w:noProof/>
                          <w:sz w:val="24"/>
                        </w:rPr>
                      </w:pPr>
                      <w:r>
                        <w:t xml:space="preserve">Слика </w:t>
                      </w:r>
                      <w:r>
                        <w:rPr>
                          <w:lang w:val="sr-Cyrl-RS"/>
                        </w:rPr>
                        <w:t>56 Случај коришћења: Рад са мерачима</w:t>
                      </w:r>
                    </w:p>
                  </w:txbxContent>
                </v:textbox>
                <w10:wrap type="topAndBottom" anchorx="margin"/>
              </v:shape>
            </w:pict>
          </mc:Fallback>
        </mc:AlternateContent>
      </w:r>
      <w:r w:rsidRPr="00B82924">
        <w:rPr>
          <w:noProof/>
          <w:lang w:val="sr-Cyrl-RS" w:eastAsia="en-US"/>
        </w:rPr>
        <w:drawing>
          <wp:anchor distT="0" distB="0" distL="114300" distR="114300" simplePos="0" relativeHeight="251787264" behindDoc="0" locked="0" layoutInCell="1" allowOverlap="1" wp14:anchorId="63E327F8" wp14:editId="1C814D82">
            <wp:simplePos x="0" y="0"/>
            <wp:positionH relativeFrom="margin">
              <wp:posOffset>279400</wp:posOffset>
            </wp:positionH>
            <wp:positionV relativeFrom="paragraph">
              <wp:posOffset>1155700</wp:posOffset>
            </wp:positionV>
            <wp:extent cx="5023485" cy="3474085"/>
            <wp:effectExtent l="0" t="0" r="5715"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ад са мерачима усе.bmp"/>
                    <pic:cNvPicPr/>
                  </pic:nvPicPr>
                  <pic:blipFill rotWithShape="1">
                    <a:blip r:embed="rId78">
                      <a:extLst>
                        <a:ext uri="{28A0092B-C50C-407E-A947-70E740481C1C}">
                          <a14:useLocalDpi xmlns:a14="http://schemas.microsoft.com/office/drawing/2010/main" val="0"/>
                        </a:ext>
                      </a:extLst>
                    </a:blip>
                    <a:srcRect l="998" t="3193" r="40730" b="32308"/>
                    <a:stretch/>
                  </pic:blipFill>
                  <pic:spPr bwMode="auto">
                    <a:xfrm>
                      <a:off x="0" y="0"/>
                      <a:ext cx="5023485" cy="3474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2924">
        <w:rPr>
          <w:lang w:val="sr-Cyrl-RS"/>
        </w:rPr>
        <w:t xml:space="preserve">Корисник бира власника, затим се из списка његових имања и плантажа бирају оне које жели да повеже са мерачем. Ако је мерач претходно додат корисник га може одабрати и повезати га са изабраним плантажама, у супротном могуће је додавање новог мерача, за нови мерач се бира позиција на мапи и мерења која мерач региструје. Такође је могуће брисање мерача. </w:t>
      </w:r>
    </w:p>
    <w:p w14:paraId="7A403DC9" w14:textId="77777777" w:rsidR="004A38DD" w:rsidRPr="00B82924" w:rsidRDefault="004A38DD" w:rsidP="004A38DD">
      <w:pPr>
        <w:rPr>
          <w:noProof/>
          <w:lang w:val="sr-Cyrl-RS"/>
        </w:rPr>
      </w:pPr>
    </w:p>
    <w:p w14:paraId="0D8F3977" w14:textId="77777777" w:rsidR="004A38DD" w:rsidRPr="00B82924" w:rsidRDefault="004A38DD" w:rsidP="004A38DD">
      <w:pPr>
        <w:rPr>
          <w:noProof/>
          <w:lang w:val="sr-Cyrl-RS"/>
        </w:rPr>
      </w:pPr>
      <w:r w:rsidRPr="00B82924">
        <w:rPr>
          <w:noProof/>
          <w:lang w:val="sr-Cyrl-RS"/>
        </w:rPr>
        <w:br w:type="page"/>
      </w:r>
    </w:p>
    <w:p w14:paraId="4A9C3E01" w14:textId="77777777" w:rsidR="004A38DD" w:rsidRPr="00B82924" w:rsidRDefault="004A38DD" w:rsidP="004A38DD">
      <w:pPr>
        <w:rPr>
          <w:lang w:val="sr-Cyrl-RS"/>
        </w:rPr>
      </w:pPr>
      <w:r w:rsidRPr="00B82924">
        <w:rPr>
          <w:noProof/>
          <w:lang w:val="sr-Cyrl-RS" w:eastAsia="en-US"/>
        </w:rPr>
        <w:lastRenderedPageBreak/>
        <mc:AlternateContent>
          <mc:Choice Requires="wps">
            <w:drawing>
              <wp:anchor distT="0" distB="0" distL="114300" distR="114300" simplePos="0" relativeHeight="251792384" behindDoc="0" locked="0" layoutInCell="1" allowOverlap="1" wp14:anchorId="278723BC" wp14:editId="06729CEC">
                <wp:simplePos x="0" y="0"/>
                <wp:positionH relativeFrom="margin">
                  <wp:align>center</wp:align>
                </wp:positionH>
                <wp:positionV relativeFrom="paragraph">
                  <wp:posOffset>7304293</wp:posOffset>
                </wp:positionV>
                <wp:extent cx="345313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453130" cy="635"/>
                        </a:xfrm>
                        <a:prstGeom prst="rect">
                          <a:avLst/>
                        </a:prstGeom>
                        <a:solidFill>
                          <a:prstClr val="white"/>
                        </a:solidFill>
                        <a:ln>
                          <a:noFill/>
                        </a:ln>
                        <a:effectLst/>
                      </wps:spPr>
                      <wps:txbx>
                        <w:txbxContent>
                          <w:p w14:paraId="47BE26E3" w14:textId="77777777" w:rsidR="006A36E9" w:rsidRPr="008A6425" w:rsidRDefault="006A36E9" w:rsidP="004A38DD">
                            <w:pPr>
                              <w:pStyle w:val="Caption"/>
                              <w:rPr>
                                <w:noProof/>
                                <w:sz w:val="24"/>
                              </w:rPr>
                            </w:pPr>
                            <w:r>
                              <w:t xml:space="preserve">Слика </w:t>
                            </w:r>
                            <w:r>
                              <w:rPr>
                                <w:lang w:val="sr-Cyrl-RS"/>
                              </w:rPr>
                              <w:t>57 Дијаграм активности: Рад са мерачима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8723BC" id="Text Box 137" o:spid="_x0000_s1062" type="#_x0000_t202" style="position:absolute;left:0;text-align:left;margin-left:0;margin-top:575.15pt;width:271.9pt;height:.05pt;z-index:25179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" stroked="f">
                <v:textbox style="mso-fit-shape-to-text:t" inset="0,0,0,0">
                  <w:txbxContent>
                    <w:p w14:paraId="47BE26E3" w14:textId="77777777" w:rsidR="006A36E9" w:rsidRPr="008A6425" w:rsidRDefault="006A36E9" w:rsidP="004A38DD">
                      <w:pPr>
                        <w:pStyle w:val="Caption"/>
                        <w:rPr>
                          <w:noProof/>
                          <w:sz w:val="24"/>
                        </w:rPr>
                      </w:pPr>
                      <w:r>
                        <w:t xml:space="preserve">Слика </w:t>
                      </w:r>
                      <w:r>
                        <w:rPr>
                          <w:lang w:val="sr-Cyrl-RS"/>
                        </w:rPr>
                        <w:t>57 Дијаграм активности: Рад са мерачима</w:t>
                      </w:r>
                    </w:p>
                  </w:txbxContent>
                </v:textbox>
                <w10:wrap type="topAndBottom" anchorx="margin"/>
              </v:shape>
            </w:pict>
          </mc:Fallback>
        </mc:AlternateContent>
      </w:r>
      <w:r w:rsidRPr="00B82924">
        <w:rPr>
          <w:noProof/>
          <w:lang w:val="sr-Cyrl-RS" w:eastAsia="en-US"/>
        </w:rPr>
        <w:drawing>
          <wp:anchor distT="0" distB="0" distL="114300" distR="114300" simplePos="0" relativeHeight="251788288" behindDoc="0" locked="0" layoutInCell="1" allowOverlap="1" wp14:anchorId="75FAB0FE" wp14:editId="2D65075F">
            <wp:simplePos x="0" y="0"/>
            <wp:positionH relativeFrom="margin">
              <wp:posOffset>1365885</wp:posOffset>
            </wp:positionH>
            <wp:positionV relativeFrom="paragraph">
              <wp:posOffset>2528794</wp:posOffset>
            </wp:positionV>
            <wp:extent cx="2538095" cy="4872355"/>
            <wp:effectExtent l="0" t="0" r="0" b="444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мерачи акт.bmp"/>
                    <pic:cNvPicPr/>
                  </pic:nvPicPr>
                  <pic:blipFill rotWithShape="1">
                    <a:blip r:embed="rId79">
                      <a:extLst>
                        <a:ext uri="{28A0092B-C50C-407E-A947-70E740481C1C}">
                          <a14:useLocalDpi xmlns:a14="http://schemas.microsoft.com/office/drawing/2010/main" val="0"/>
                        </a:ext>
                      </a:extLst>
                    </a:blip>
                    <a:srcRect l="5064" t="4931" r="3005" b="2013"/>
                    <a:stretch/>
                  </pic:blipFill>
                  <pic:spPr bwMode="auto">
                    <a:xfrm>
                      <a:off x="0" y="0"/>
                      <a:ext cx="2538095" cy="487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2924">
        <w:rPr>
          <w:lang w:val="sr-Cyrl-RS"/>
        </w:rPr>
        <w:t>Корисник  из падајућег менија бира власника, затим се из списка његових имања и плантажа бирају оне које жели да повеже са мерачем (могуће је селектовати више плантажа истовремено; селектоване плантаже су приказане на мапи). Следећи корак је одабир мерача са којим плантажа треба да се повеже. Ако је корисник претходно додао мерач кликом на иконицу руке у менију мапе и затим кликом на маркер на мапи, корисник поставља изабрани мерач. Изабрани мерач се боји плаво. Уколико корисник још увек није додао мерач, он то може учинити кликом на иконицу маркера у менију мапе и затим кликом на жељену локацију на мапи. Локација додатог мерача се може мењати “dragom” или поновним кликом на другу локацију на мапи. Када су одабране жељене плантаже и мерач, корисник треба кликнути на дугме повежи. Овим је процес повезивања завршен.Такође, могуће је обрисати мерач. Потребно је селектовати жељени мерач на претходно описан начин и затим кликнути на дугме обриши.</w:t>
      </w:r>
    </w:p>
    <w:p w14:paraId="670399E8" w14:textId="77777777" w:rsidR="004A38DD" w:rsidRPr="00B82924" w:rsidRDefault="004A38DD" w:rsidP="00A76DB6">
      <w:pPr>
        <w:rPr>
          <w:noProof/>
          <w:lang w:val="sr-Cyrl-RS"/>
        </w:rPr>
      </w:pPr>
    </w:p>
    <w:p w14:paraId="1034488E" w14:textId="77777777" w:rsidR="00A76DB6" w:rsidRPr="00B82924" w:rsidRDefault="00A76DB6" w:rsidP="00A76DB6">
      <w:pPr>
        <w:rPr>
          <w:szCs w:val="24"/>
          <w:lang w:val="sr-Cyrl-RS"/>
        </w:rPr>
      </w:pPr>
    </w:p>
    <w:p w14:paraId="40D018F2" w14:textId="77777777" w:rsidR="00CB14AE" w:rsidRPr="00B82924" w:rsidRDefault="00CB14AE" w:rsidP="00CB14AE">
      <w:pPr>
        <w:pStyle w:val="Heading2"/>
        <w:rPr>
          <w:lang w:val="sr-Cyrl-RS"/>
        </w:rPr>
      </w:pPr>
      <w:bookmarkStart w:id="63" w:name="_Toc484365408"/>
      <w:r w:rsidRPr="00B82924">
        <w:rPr>
          <w:lang w:val="sr-Cyrl-RS"/>
        </w:rPr>
        <w:lastRenderedPageBreak/>
        <w:t>8.7 Додавање плантажа и имања</w:t>
      </w:r>
      <w:bookmarkEnd w:id="63"/>
    </w:p>
    <w:p w14:paraId="0A59DFF2" w14:textId="77777777" w:rsidR="00CB14AE" w:rsidRPr="00B82924" w:rsidRDefault="00CB14AE" w:rsidP="00CB14AE">
      <w:pPr>
        <w:rPr>
          <w:lang w:val="sr-Cyrl-RS"/>
        </w:rPr>
      </w:pPr>
    </w:p>
    <w:p w14:paraId="34F10D33" w14:textId="77777777" w:rsidR="00CB14AE" w:rsidRPr="00B82924" w:rsidRDefault="00CB14AE" w:rsidP="00CB14AE">
      <w:pPr>
        <w:rPr>
          <w:lang w:val="sr-Cyrl-RS"/>
        </w:rPr>
      </w:pPr>
      <w:r w:rsidRPr="00B82924">
        <w:rPr>
          <w:lang w:val="sr-Cyrl-RS"/>
        </w:rPr>
        <w:t>Да би корисник додао плантажу неопходно је додавање имања. Имање се додаје уносом назива и одабриом власника за кога се додаје. Приликом додавања плантаже корисник мора унети имање на које се плантажа додаје, назив плантаже, власника културу, подкултуту и произвођача. Осим тога потребно је на мапи означити локацију и облик плантаже.</w:t>
      </w:r>
    </w:p>
    <w:p w14:paraId="1E941F8B" w14:textId="77777777" w:rsidR="00CB14AE" w:rsidRPr="00B82924" w:rsidRDefault="00CB14AE" w:rsidP="00CB14AE">
      <w:pPr>
        <w:rPr>
          <w:lang w:val="sr-Cyrl-RS"/>
        </w:rPr>
      </w:pPr>
      <w:r w:rsidRPr="00B82924">
        <w:rPr>
          <w:noProof/>
          <w:lang w:val="sr-Cyrl-RS" w:eastAsia="en-US"/>
        </w:rPr>
        <w:drawing>
          <wp:anchor distT="0" distB="0" distL="114300" distR="114300" simplePos="0" relativeHeight="251793408" behindDoc="1" locked="0" layoutInCell="1" allowOverlap="1" wp14:anchorId="17D88E2C" wp14:editId="69D2EC79">
            <wp:simplePos x="0" y="0"/>
            <wp:positionH relativeFrom="margin">
              <wp:align>center</wp:align>
            </wp:positionH>
            <wp:positionV relativeFrom="paragraph">
              <wp:posOffset>149972</wp:posOffset>
            </wp:positionV>
            <wp:extent cx="5382260" cy="3552825"/>
            <wp:effectExtent l="0" t="0" r="8890" b="952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odavanje plant i imanja use case.PNG"/>
                    <pic:cNvPicPr/>
                  </pic:nvPicPr>
                  <pic:blipFill>
                    <a:blip r:embed="rId80">
                      <a:extLst>
                        <a:ext uri="{28A0092B-C50C-407E-A947-70E740481C1C}">
                          <a14:useLocalDpi xmlns:a14="http://schemas.microsoft.com/office/drawing/2010/main" val="0"/>
                        </a:ext>
                      </a:extLst>
                    </a:blip>
                    <a:stretch>
                      <a:fillRect/>
                    </a:stretch>
                  </pic:blipFill>
                  <pic:spPr>
                    <a:xfrm>
                      <a:off x="0" y="0"/>
                      <a:ext cx="5382260" cy="3552825"/>
                    </a:xfrm>
                    <a:prstGeom prst="rect">
                      <a:avLst/>
                    </a:prstGeom>
                  </pic:spPr>
                </pic:pic>
              </a:graphicData>
            </a:graphic>
          </wp:anchor>
        </w:drawing>
      </w:r>
    </w:p>
    <w:p w14:paraId="338ACBF2" w14:textId="77777777" w:rsidR="00CB14AE" w:rsidRPr="00B82924" w:rsidRDefault="00CB14AE" w:rsidP="00CB14AE">
      <w:pPr>
        <w:rPr>
          <w:lang w:val="sr-Cyrl-RS"/>
        </w:rPr>
      </w:pPr>
    </w:p>
    <w:p w14:paraId="6EBEE272" w14:textId="77777777" w:rsidR="00CB14AE" w:rsidRPr="00B82924" w:rsidRDefault="00CB14AE" w:rsidP="00CB14AE">
      <w:pPr>
        <w:rPr>
          <w:lang w:val="sr-Cyrl-RS"/>
        </w:rPr>
      </w:pPr>
    </w:p>
    <w:p w14:paraId="2C021FF5" w14:textId="77777777" w:rsidR="00CB14AE" w:rsidRPr="00B82924" w:rsidRDefault="00CB14AE" w:rsidP="00CB14AE">
      <w:pPr>
        <w:rPr>
          <w:lang w:val="sr-Cyrl-RS"/>
        </w:rPr>
      </w:pPr>
    </w:p>
    <w:p w14:paraId="6890CD3F" w14:textId="77777777" w:rsidR="00CB14AE" w:rsidRPr="00B82924" w:rsidRDefault="00CB14AE" w:rsidP="00CB14AE">
      <w:pPr>
        <w:rPr>
          <w:lang w:val="sr-Cyrl-RS"/>
        </w:rPr>
      </w:pPr>
    </w:p>
    <w:p w14:paraId="161EE286" w14:textId="77777777" w:rsidR="00CB14AE" w:rsidRPr="00B82924" w:rsidRDefault="00CB14AE" w:rsidP="00CB14AE">
      <w:pPr>
        <w:rPr>
          <w:lang w:val="sr-Cyrl-RS"/>
        </w:rPr>
      </w:pPr>
    </w:p>
    <w:p w14:paraId="39E4F317" w14:textId="77777777" w:rsidR="00CB14AE" w:rsidRPr="00B82924" w:rsidRDefault="00CB14AE" w:rsidP="00CB14AE">
      <w:pPr>
        <w:rPr>
          <w:lang w:val="sr-Cyrl-RS"/>
        </w:rPr>
      </w:pPr>
    </w:p>
    <w:p w14:paraId="1F4E8CFA" w14:textId="77777777" w:rsidR="00CB14AE" w:rsidRPr="00B82924" w:rsidRDefault="00CB14AE" w:rsidP="00CB14AE">
      <w:pPr>
        <w:rPr>
          <w:lang w:val="sr-Cyrl-RS"/>
        </w:rPr>
      </w:pPr>
    </w:p>
    <w:p w14:paraId="23832192" w14:textId="77777777" w:rsidR="00CB14AE" w:rsidRPr="00B82924" w:rsidRDefault="00CB14AE" w:rsidP="00CB14AE">
      <w:pPr>
        <w:rPr>
          <w:lang w:val="sr-Cyrl-RS"/>
        </w:rPr>
      </w:pPr>
    </w:p>
    <w:p w14:paraId="78ABB434" w14:textId="77777777" w:rsidR="00CB14AE" w:rsidRPr="00B82924" w:rsidRDefault="00CB14AE" w:rsidP="00CB14AE">
      <w:pPr>
        <w:rPr>
          <w:lang w:val="sr-Cyrl-RS"/>
        </w:rPr>
      </w:pPr>
    </w:p>
    <w:p w14:paraId="6E2D2ABF" w14:textId="77777777" w:rsidR="00CB14AE" w:rsidRPr="00B82924" w:rsidRDefault="00CB14AE" w:rsidP="00CB14AE">
      <w:pPr>
        <w:rPr>
          <w:lang w:val="sr-Cyrl-RS"/>
        </w:rPr>
      </w:pPr>
    </w:p>
    <w:p w14:paraId="55CDC4F7" w14:textId="77777777" w:rsidR="00CB14AE" w:rsidRPr="00B82924" w:rsidRDefault="00CB14AE" w:rsidP="00CB14AE">
      <w:pPr>
        <w:rPr>
          <w:lang w:val="sr-Cyrl-RS"/>
        </w:rPr>
      </w:pPr>
    </w:p>
    <w:p w14:paraId="520A2101" w14:textId="77777777" w:rsidR="00CB14AE" w:rsidRPr="00B82924" w:rsidRDefault="00CB14AE" w:rsidP="00CB14AE">
      <w:pPr>
        <w:tabs>
          <w:tab w:val="left" w:pos="1711"/>
        </w:tabs>
        <w:rPr>
          <w:lang w:val="sr-Cyrl-RS"/>
        </w:rPr>
      </w:pPr>
      <w:r w:rsidRPr="00B82924">
        <w:rPr>
          <w:noProof/>
          <w:lang w:val="sr-Cyrl-RS" w:eastAsia="en-US"/>
        </w:rPr>
        <mc:AlternateContent>
          <mc:Choice Requires="wps">
            <w:drawing>
              <wp:anchor distT="0" distB="0" distL="114300" distR="114300" simplePos="0" relativeHeight="251796480" behindDoc="1" locked="0" layoutInCell="1" allowOverlap="1" wp14:anchorId="5BC6CA87" wp14:editId="74547E72">
                <wp:simplePos x="0" y="0"/>
                <wp:positionH relativeFrom="margin">
                  <wp:align>center</wp:align>
                </wp:positionH>
                <wp:positionV relativeFrom="paragraph">
                  <wp:posOffset>109930</wp:posOffset>
                </wp:positionV>
                <wp:extent cx="5382260" cy="635"/>
                <wp:effectExtent l="0" t="0" r="8890" b="0"/>
                <wp:wrapNone/>
                <wp:docPr id="140" name="Text Box 140"/>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a:effectLst/>
                      </wps:spPr>
                      <wps:txbx>
                        <w:txbxContent>
                          <w:p w14:paraId="7E5C15CD" w14:textId="77777777" w:rsidR="006A36E9" w:rsidRPr="003E55D4" w:rsidRDefault="006A36E9" w:rsidP="00CB14AE">
                            <w:pPr>
                              <w:pStyle w:val="Caption"/>
                              <w:rPr>
                                <w:noProof/>
                                <w:sz w:val="24"/>
                              </w:rPr>
                            </w:pPr>
                            <w:r>
                              <w:t xml:space="preserve">Слика </w:t>
                            </w:r>
                            <w:r>
                              <w:rPr>
                                <w:lang w:val="sr-Cyrl-RS"/>
                              </w:rPr>
                              <w:t>58 Случај коришћења: Додавање имања и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6CA87" id="Text Box 140" o:spid="_x0000_s1063" type="#_x0000_t202" style="position:absolute;left:0;text-align:left;margin-left:0;margin-top:8.65pt;width:423.8pt;height:.05pt;z-index:-25152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" stroked="f">
                <v:textbox style="mso-fit-shape-to-text:t" inset="0,0,0,0">
                  <w:txbxContent>
                    <w:p w14:paraId="7E5C15CD" w14:textId="77777777" w:rsidR="006A36E9" w:rsidRPr="003E55D4" w:rsidRDefault="006A36E9" w:rsidP="00CB14AE">
                      <w:pPr>
                        <w:pStyle w:val="Caption"/>
                        <w:rPr>
                          <w:noProof/>
                          <w:sz w:val="24"/>
                        </w:rPr>
                      </w:pPr>
                      <w:r>
                        <w:t xml:space="preserve">Слика </w:t>
                      </w:r>
                      <w:r>
                        <w:rPr>
                          <w:lang w:val="sr-Cyrl-RS"/>
                        </w:rPr>
                        <w:t>58 Случај коришћења: Додавање имања и плантажа</w:t>
                      </w:r>
                    </w:p>
                  </w:txbxContent>
                </v:textbox>
                <w10:wrap anchorx="margin"/>
              </v:shape>
            </w:pict>
          </mc:Fallback>
        </mc:AlternateContent>
      </w:r>
      <w:r w:rsidRPr="00B82924">
        <w:rPr>
          <w:lang w:val="sr-Cyrl-RS"/>
        </w:rPr>
        <w:tab/>
      </w:r>
    </w:p>
    <w:p w14:paraId="69A10511" w14:textId="77777777" w:rsidR="00CB14AE" w:rsidRPr="00B82924" w:rsidRDefault="00CB14AE" w:rsidP="00CB14AE">
      <w:pPr>
        <w:tabs>
          <w:tab w:val="left" w:pos="1711"/>
        </w:tabs>
        <w:rPr>
          <w:lang w:val="sr-Cyrl-RS"/>
        </w:rPr>
      </w:pPr>
    </w:p>
    <w:p w14:paraId="614C57FB" w14:textId="77777777" w:rsidR="00CB14AE" w:rsidRPr="00B82924" w:rsidRDefault="00CB14AE" w:rsidP="00CB14AE">
      <w:pPr>
        <w:tabs>
          <w:tab w:val="left" w:pos="1711"/>
        </w:tabs>
        <w:rPr>
          <w:lang w:val="sr-Cyrl-RS"/>
        </w:rPr>
      </w:pPr>
    </w:p>
    <w:p w14:paraId="48D82D39" w14:textId="77777777" w:rsidR="00CB14AE" w:rsidRPr="00B82924" w:rsidRDefault="00CB14AE" w:rsidP="00CB14AE">
      <w:pPr>
        <w:rPr>
          <w:lang w:val="sr-Cyrl-RS"/>
        </w:rPr>
      </w:pPr>
      <w:r w:rsidRPr="00B82924">
        <w:rPr>
          <w:lang w:val="sr-Cyrl-RS"/>
        </w:rPr>
        <w:t xml:space="preserve">Приликом додавања имања потребно је унети назив и из падајућег менија одабрати власника за кога се додаје. Да би додао плантажу корисник мора из падајућег менија изабрати власника коме додаје плантажу, назив палнтаже, имање на које се плантажа додаје, биљну култуту, подкултуру и произвођача. Осим тога кликом </w:t>
      </w:r>
      <w:r w:rsidR="002C780E" w:rsidRPr="00B82924">
        <w:rPr>
          <w:lang w:val="sr-Cyrl-RS"/>
        </w:rPr>
        <w:t>на одговарајућу ставку у менију на мапи корисник означава облик и локацију плантаже. Након уноса свих неопходних података корисник може сачувати плантажу и добија обавештење у успешно сачуваним подацима.</w:t>
      </w:r>
      <w:r w:rsidRPr="00B82924">
        <w:rPr>
          <w:lang w:val="sr-Cyrl-RS"/>
        </w:rPr>
        <w:br w:type="page"/>
      </w:r>
    </w:p>
    <w:p w14:paraId="284BB2E8" w14:textId="77777777" w:rsidR="002C780E" w:rsidRPr="00B82924" w:rsidRDefault="002C780E" w:rsidP="00CB14AE">
      <w:pPr>
        <w:tabs>
          <w:tab w:val="left" w:pos="1711"/>
        </w:tabs>
        <w:rPr>
          <w:noProof/>
          <w:lang w:val="sr-Cyrl-RS" w:eastAsia="en-US"/>
        </w:rPr>
      </w:pPr>
      <w:r w:rsidRPr="00B82924">
        <w:rPr>
          <w:noProof/>
          <w:lang w:val="sr-Cyrl-RS" w:eastAsia="en-US"/>
        </w:rPr>
        <w:lastRenderedPageBreak/>
        <w:drawing>
          <wp:anchor distT="0" distB="0" distL="114300" distR="114300" simplePos="0" relativeHeight="251794432" behindDoc="1" locked="0" layoutInCell="1" allowOverlap="1" wp14:anchorId="6883E0B6" wp14:editId="2650855A">
            <wp:simplePos x="0" y="0"/>
            <wp:positionH relativeFrom="column">
              <wp:posOffset>2280285</wp:posOffset>
            </wp:positionH>
            <wp:positionV relativeFrom="paragraph">
              <wp:posOffset>10160</wp:posOffset>
            </wp:positionV>
            <wp:extent cx="1042670" cy="6787515"/>
            <wp:effectExtent l="0" t="0" r="508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додавање плантаже активити.bmp"/>
                    <pic:cNvPicPr/>
                  </pic:nvPicPr>
                  <pic:blipFill rotWithShape="1">
                    <a:blip r:embed="rId81">
                      <a:extLst>
                        <a:ext uri="{28A0092B-C50C-407E-A947-70E740481C1C}">
                          <a14:useLocalDpi xmlns:a14="http://schemas.microsoft.com/office/drawing/2010/main" val="0"/>
                        </a:ext>
                      </a:extLst>
                    </a:blip>
                    <a:srcRect l="5300" t="3177" r="9070" b="1371"/>
                    <a:stretch/>
                  </pic:blipFill>
                  <pic:spPr bwMode="auto">
                    <a:xfrm>
                      <a:off x="0" y="0"/>
                      <a:ext cx="1042670" cy="678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1B47E4" w14:textId="77777777" w:rsidR="002C780E" w:rsidRPr="00B82924" w:rsidRDefault="002C780E" w:rsidP="00CB14AE">
      <w:pPr>
        <w:tabs>
          <w:tab w:val="left" w:pos="1711"/>
        </w:tabs>
        <w:rPr>
          <w:lang w:val="sr-Cyrl-RS"/>
        </w:rPr>
      </w:pPr>
    </w:p>
    <w:p w14:paraId="60A1FF52" w14:textId="77777777" w:rsidR="002C780E" w:rsidRPr="00B82924" w:rsidRDefault="002C780E" w:rsidP="00CB14AE">
      <w:pPr>
        <w:tabs>
          <w:tab w:val="left" w:pos="1711"/>
        </w:tabs>
        <w:rPr>
          <w:lang w:val="sr-Cyrl-RS"/>
        </w:rPr>
      </w:pPr>
    </w:p>
    <w:p w14:paraId="41CCD29E" w14:textId="77777777" w:rsidR="002C780E" w:rsidRPr="00B82924" w:rsidRDefault="002C780E" w:rsidP="00CB14AE">
      <w:pPr>
        <w:tabs>
          <w:tab w:val="left" w:pos="1711"/>
        </w:tabs>
        <w:rPr>
          <w:lang w:val="sr-Cyrl-RS"/>
        </w:rPr>
      </w:pPr>
    </w:p>
    <w:p w14:paraId="69B8CB77" w14:textId="77777777" w:rsidR="002C780E" w:rsidRPr="00B82924" w:rsidRDefault="002C780E" w:rsidP="00CB14AE">
      <w:pPr>
        <w:tabs>
          <w:tab w:val="left" w:pos="1711"/>
        </w:tabs>
        <w:rPr>
          <w:lang w:val="sr-Cyrl-RS"/>
        </w:rPr>
      </w:pPr>
    </w:p>
    <w:p w14:paraId="71628CCA" w14:textId="77777777" w:rsidR="002C780E" w:rsidRPr="00B82924" w:rsidRDefault="002C780E" w:rsidP="00CB14AE">
      <w:pPr>
        <w:tabs>
          <w:tab w:val="left" w:pos="1711"/>
        </w:tabs>
        <w:rPr>
          <w:lang w:val="sr-Cyrl-RS"/>
        </w:rPr>
      </w:pPr>
    </w:p>
    <w:p w14:paraId="6CC0052F" w14:textId="77777777" w:rsidR="002C780E" w:rsidRPr="00B82924" w:rsidRDefault="002C780E" w:rsidP="00CB14AE">
      <w:pPr>
        <w:tabs>
          <w:tab w:val="left" w:pos="1711"/>
        </w:tabs>
        <w:rPr>
          <w:lang w:val="sr-Cyrl-RS"/>
        </w:rPr>
      </w:pPr>
    </w:p>
    <w:p w14:paraId="1D93DA2E" w14:textId="77777777" w:rsidR="002C780E" w:rsidRPr="00B82924" w:rsidRDefault="002C780E" w:rsidP="00CB14AE">
      <w:pPr>
        <w:tabs>
          <w:tab w:val="left" w:pos="1711"/>
        </w:tabs>
        <w:rPr>
          <w:lang w:val="sr-Cyrl-RS"/>
        </w:rPr>
      </w:pPr>
    </w:p>
    <w:p w14:paraId="4C25E529" w14:textId="77777777" w:rsidR="002C780E" w:rsidRPr="00B82924" w:rsidRDefault="002C780E" w:rsidP="00CB14AE">
      <w:pPr>
        <w:tabs>
          <w:tab w:val="left" w:pos="1711"/>
        </w:tabs>
        <w:rPr>
          <w:lang w:val="sr-Cyrl-RS"/>
        </w:rPr>
      </w:pPr>
    </w:p>
    <w:p w14:paraId="64D5368D" w14:textId="77777777" w:rsidR="002C780E" w:rsidRPr="00B82924" w:rsidRDefault="002C780E" w:rsidP="00CB14AE">
      <w:pPr>
        <w:tabs>
          <w:tab w:val="left" w:pos="1711"/>
        </w:tabs>
        <w:rPr>
          <w:lang w:val="sr-Cyrl-RS"/>
        </w:rPr>
      </w:pPr>
    </w:p>
    <w:p w14:paraId="629AA533" w14:textId="77777777" w:rsidR="002C780E" w:rsidRPr="00B82924" w:rsidRDefault="002C780E" w:rsidP="00CB14AE">
      <w:pPr>
        <w:tabs>
          <w:tab w:val="left" w:pos="1711"/>
        </w:tabs>
        <w:rPr>
          <w:lang w:val="sr-Cyrl-RS"/>
        </w:rPr>
      </w:pPr>
    </w:p>
    <w:p w14:paraId="61C07788" w14:textId="77777777" w:rsidR="002C780E" w:rsidRPr="00B82924" w:rsidRDefault="002C780E" w:rsidP="00CB14AE">
      <w:pPr>
        <w:tabs>
          <w:tab w:val="left" w:pos="1711"/>
        </w:tabs>
        <w:rPr>
          <w:lang w:val="sr-Cyrl-RS"/>
        </w:rPr>
      </w:pPr>
    </w:p>
    <w:p w14:paraId="2FB68CBA" w14:textId="77777777" w:rsidR="002C780E" w:rsidRPr="00B82924" w:rsidRDefault="002C780E" w:rsidP="00CB14AE">
      <w:pPr>
        <w:tabs>
          <w:tab w:val="left" w:pos="1711"/>
        </w:tabs>
        <w:rPr>
          <w:lang w:val="sr-Cyrl-RS"/>
        </w:rPr>
      </w:pPr>
    </w:p>
    <w:p w14:paraId="094179C4" w14:textId="77777777" w:rsidR="002C780E" w:rsidRPr="00B82924" w:rsidRDefault="002C780E" w:rsidP="00CB14AE">
      <w:pPr>
        <w:tabs>
          <w:tab w:val="left" w:pos="1711"/>
        </w:tabs>
        <w:rPr>
          <w:lang w:val="sr-Cyrl-RS"/>
        </w:rPr>
      </w:pPr>
    </w:p>
    <w:p w14:paraId="2FE8FE8A" w14:textId="77777777" w:rsidR="002C780E" w:rsidRPr="00B82924" w:rsidRDefault="002C780E" w:rsidP="00CB14AE">
      <w:pPr>
        <w:tabs>
          <w:tab w:val="left" w:pos="1711"/>
        </w:tabs>
        <w:rPr>
          <w:lang w:val="sr-Cyrl-RS"/>
        </w:rPr>
      </w:pPr>
    </w:p>
    <w:p w14:paraId="1879BFAA" w14:textId="77777777" w:rsidR="002C780E" w:rsidRPr="00B82924" w:rsidRDefault="002C780E" w:rsidP="00CB14AE">
      <w:pPr>
        <w:tabs>
          <w:tab w:val="left" w:pos="1711"/>
        </w:tabs>
        <w:rPr>
          <w:lang w:val="sr-Cyrl-RS"/>
        </w:rPr>
      </w:pPr>
    </w:p>
    <w:p w14:paraId="11BA93D5" w14:textId="77777777" w:rsidR="002C780E" w:rsidRPr="00B82924" w:rsidRDefault="002C780E" w:rsidP="00CB14AE">
      <w:pPr>
        <w:tabs>
          <w:tab w:val="left" w:pos="1711"/>
        </w:tabs>
        <w:rPr>
          <w:lang w:val="sr-Cyrl-RS"/>
        </w:rPr>
      </w:pPr>
    </w:p>
    <w:p w14:paraId="3DC61943" w14:textId="77777777" w:rsidR="002C780E" w:rsidRPr="00B82924" w:rsidRDefault="002C780E" w:rsidP="00CB14AE">
      <w:pPr>
        <w:tabs>
          <w:tab w:val="left" w:pos="1711"/>
        </w:tabs>
        <w:rPr>
          <w:lang w:val="sr-Cyrl-RS"/>
        </w:rPr>
      </w:pPr>
    </w:p>
    <w:p w14:paraId="73C3F2BB" w14:textId="77777777" w:rsidR="002C780E" w:rsidRPr="00B82924" w:rsidRDefault="002C780E" w:rsidP="00CB14AE">
      <w:pPr>
        <w:tabs>
          <w:tab w:val="left" w:pos="1711"/>
        </w:tabs>
        <w:rPr>
          <w:lang w:val="sr-Cyrl-RS"/>
        </w:rPr>
      </w:pPr>
    </w:p>
    <w:p w14:paraId="3F43F681" w14:textId="77777777" w:rsidR="002C780E" w:rsidRPr="00B82924" w:rsidRDefault="002C780E" w:rsidP="00CB14AE">
      <w:pPr>
        <w:tabs>
          <w:tab w:val="left" w:pos="1711"/>
        </w:tabs>
        <w:rPr>
          <w:lang w:val="sr-Cyrl-RS"/>
        </w:rPr>
      </w:pPr>
    </w:p>
    <w:p w14:paraId="2D549565" w14:textId="77777777" w:rsidR="002C780E" w:rsidRPr="00B82924" w:rsidRDefault="002C780E" w:rsidP="00CB14AE">
      <w:pPr>
        <w:tabs>
          <w:tab w:val="left" w:pos="1711"/>
        </w:tabs>
        <w:rPr>
          <w:lang w:val="sr-Cyrl-RS"/>
        </w:rPr>
      </w:pPr>
    </w:p>
    <w:p w14:paraId="20F41810" w14:textId="77777777" w:rsidR="002C780E" w:rsidRPr="00B82924" w:rsidRDefault="002C780E" w:rsidP="00CB14AE">
      <w:pPr>
        <w:tabs>
          <w:tab w:val="left" w:pos="1711"/>
        </w:tabs>
        <w:rPr>
          <w:lang w:val="sr-Cyrl-RS"/>
        </w:rPr>
      </w:pPr>
    </w:p>
    <w:p w14:paraId="4F4BE585" w14:textId="77777777" w:rsidR="002C780E" w:rsidRPr="00B82924" w:rsidRDefault="002C780E" w:rsidP="00CB14AE">
      <w:pPr>
        <w:tabs>
          <w:tab w:val="left" w:pos="1711"/>
        </w:tabs>
        <w:rPr>
          <w:lang w:val="sr-Cyrl-RS"/>
        </w:rPr>
      </w:pPr>
      <w:r w:rsidRPr="00B82924">
        <w:rPr>
          <w:noProof/>
          <w:lang w:val="sr-Cyrl-RS" w:eastAsia="en-US"/>
        </w:rPr>
        <mc:AlternateContent>
          <mc:Choice Requires="wps">
            <w:drawing>
              <wp:anchor distT="0" distB="0" distL="114300" distR="114300" simplePos="0" relativeHeight="251798528" behindDoc="0" locked="0" layoutInCell="1" allowOverlap="1" wp14:anchorId="7A18A25C" wp14:editId="1E19AD5E">
                <wp:simplePos x="0" y="0"/>
                <wp:positionH relativeFrom="margin">
                  <wp:align>center</wp:align>
                </wp:positionH>
                <wp:positionV relativeFrom="paragraph">
                  <wp:posOffset>116654</wp:posOffset>
                </wp:positionV>
                <wp:extent cx="4130675" cy="635"/>
                <wp:effectExtent l="0" t="0" r="3175" b="0"/>
                <wp:wrapSquare wrapText="bothSides"/>
                <wp:docPr id="141" name="Text Box 141"/>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a:effectLst/>
                      </wps:spPr>
                      <wps:txbx>
                        <w:txbxContent>
                          <w:p w14:paraId="52BBE3E3" w14:textId="77777777" w:rsidR="006A36E9" w:rsidRPr="007E4744" w:rsidRDefault="006A36E9" w:rsidP="002C780E">
                            <w:pPr>
                              <w:pStyle w:val="Caption"/>
                              <w:rPr>
                                <w:noProof/>
                                <w:sz w:val="24"/>
                              </w:rPr>
                            </w:pPr>
                            <w:r>
                              <w:t xml:space="preserve">Слика </w:t>
                            </w:r>
                            <w:r>
                              <w:rPr>
                                <w:lang w:val="sr-Cyrl-RS"/>
                              </w:rPr>
                              <w:t>59 Дијаграм активности: Додавање имања и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8A25C" id="Text Box 141" o:spid="_x0000_s1064" type="#_x0000_t202" style="position:absolute;left:0;text-align:left;margin-left:0;margin-top:9.2pt;width:325.25pt;height:.05pt;z-index:251798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" stroked="f">
                <v:textbox style="mso-fit-shape-to-text:t" inset="0,0,0,0">
                  <w:txbxContent>
                    <w:p w14:paraId="52BBE3E3" w14:textId="77777777" w:rsidR="006A36E9" w:rsidRPr="007E4744" w:rsidRDefault="006A36E9" w:rsidP="002C780E">
                      <w:pPr>
                        <w:pStyle w:val="Caption"/>
                        <w:rPr>
                          <w:noProof/>
                          <w:sz w:val="24"/>
                        </w:rPr>
                      </w:pPr>
                      <w:r>
                        <w:t xml:space="preserve">Слика </w:t>
                      </w:r>
                      <w:r>
                        <w:rPr>
                          <w:lang w:val="sr-Cyrl-RS"/>
                        </w:rPr>
                        <w:t>59 Дијаграм активности: Додавање имања и плантажа</w:t>
                      </w:r>
                    </w:p>
                  </w:txbxContent>
                </v:textbox>
                <w10:wrap type="square" anchorx="margin"/>
              </v:shape>
            </w:pict>
          </mc:Fallback>
        </mc:AlternateContent>
      </w:r>
    </w:p>
    <w:p w14:paraId="2DB0F2A3" w14:textId="77777777" w:rsidR="002C780E" w:rsidRPr="00B82924" w:rsidRDefault="002C780E" w:rsidP="00CB14AE">
      <w:pPr>
        <w:tabs>
          <w:tab w:val="left" w:pos="1711"/>
        </w:tabs>
        <w:rPr>
          <w:lang w:val="sr-Cyrl-RS"/>
        </w:rPr>
      </w:pPr>
    </w:p>
    <w:p w14:paraId="78593074" w14:textId="77777777" w:rsidR="002C780E" w:rsidRPr="00B82924" w:rsidRDefault="002C780E" w:rsidP="00CB14AE">
      <w:pPr>
        <w:tabs>
          <w:tab w:val="left" w:pos="1711"/>
        </w:tabs>
        <w:rPr>
          <w:lang w:val="sr-Cyrl-RS"/>
        </w:rPr>
      </w:pPr>
    </w:p>
    <w:p w14:paraId="10A4B8CC" w14:textId="77777777" w:rsidR="002C780E" w:rsidRPr="00B82924" w:rsidRDefault="002C780E" w:rsidP="00CB14AE">
      <w:pPr>
        <w:tabs>
          <w:tab w:val="left" w:pos="1711"/>
        </w:tabs>
        <w:rPr>
          <w:lang w:val="sr-Cyrl-RS"/>
        </w:rPr>
      </w:pPr>
    </w:p>
    <w:p w14:paraId="1A5217E5" w14:textId="77777777" w:rsidR="002C780E" w:rsidRPr="00B82924" w:rsidRDefault="002C780E" w:rsidP="00CB14AE">
      <w:pPr>
        <w:tabs>
          <w:tab w:val="left" w:pos="1711"/>
        </w:tabs>
        <w:rPr>
          <w:lang w:val="sr-Cyrl-RS"/>
        </w:rPr>
      </w:pPr>
    </w:p>
    <w:p w14:paraId="5A6B5EFE" w14:textId="77777777" w:rsidR="002C780E" w:rsidRPr="00B82924" w:rsidRDefault="002C780E" w:rsidP="002C780E">
      <w:pPr>
        <w:pStyle w:val="Heading2"/>
        <w:rPr>
          <w:lang w:val="sr-Cyrl-RS"/>
        </w:rPr>
      </w:pPr>
      <w:bookmarkStart w:id="64" w:name="_Toc484365409"/>
      <w:r w:rsidRPr="00B82924">
        <w:rPr>
          <w:lang w:val="sr-Cyrl-RS"/>
        </w:rPr>
        <w:lastRenderedPageBreak/>
        <w:t>8.</w:t>
      </w:r>
      <w:r w:rsidR="00615794" w:rsidRPr="00B82924">
        <w:rPr>
          <w:lang w:val="sr-Cyrl-RS"/>
        </w:rPr>
        <w:t>8</w:t>
      </w:r>
      <w:r w:rsidRPr="00B82924">
        <w:rPr>
          <w:lang w:val="sr-Cyrl-RS"/>
        </w:rPr>
        <w:t xml:space="preserve"> Додавање и брисање биљних култура</w:t>
      </w:r>
      <w:bookmarkEnd w:id="64"/>
    </w:p>
    <w:p w14:paraId="642815F4" w14:textId="77777777" w:rsidR="002C780E" w:rsidRPr="00B82924" w:rsidRDefault="002C780E" w:rsidP="002C780E">
      <w:pPr>
        <w:rPr>
          <w:lang w:val="sr-Cyrl-RS"/>
        </w:rPr>
      </w:pPr>
    </w:p>
    <w:p w14:paraId="70DF301E" w14:textId="77777777" w:rsidR="002C780E" w:rsidRPr="00B82924" w:rsidRDefault="002C780E" w:rsidP="002C780E">
      <w:pPr>
        <w:tabs>
          <w:tab w:val="left" w:pos="1711"/>
        </w:tabs>
        <w:rPr>
          <w:lang w:val="sr-Cyrl-RS"/>
        </w:rPr>
      </w:pPr>
      <w:r w:rsidRPr="00B82924">
        <w:rPr>
          <w:lang w:val="sr-Cyrl-RS"/>
        </w:rPr>
        <w:t xml:space="preserve">На страници корисник може додати културу, подкултуру и произвођача. Унос за сваку од поменутих ставки је сличан. Потребно је унети назив и власника за кога се одређена ставка додаје. Једина разлика у додавању подкултуре је што се мора одабрати култура за коју се додаје. </w:t>
      </w:r>
    </w:p>
    <w:p w14:paraId="3D45E01E" w14:textId="77777777" w:rsidR="002C780E" w:rsidRPr="00B82924" w:rsidRDefault="002C780E" w:rsidP="002C780E">
      <w:pPr>
        <w:tabs>
          <w:tab w:val="left" w:pos="1711"/>
        </w:tabs>
        <w:ind w:firstLine="0"/>
        <w:rPr>
          <w:lang w:val="sr-Cyrl-RS"/>
        </w:rPr>
      </w:pPr>
      <w:r w:rsidRPr="00B82924">
        <w:rPr>
          <w:noProof/>
          <w:lang w:val="sr-Cyrl-RS" w:eastAsia="en-US"/>
        </w:rPr>
        <mc:AlternateContent>
          <mc:Choice Requires="wps">
            <w:drawing>
              <wp:anchor distT="0" distB="0" distL="114300" distR="114300" simplePos="0" relativeHeight="251802624" behindDoc="0" locked="0" layoutInCell="1" allowOverlap="1" wp14:anchorId="5A1CB20F" wp14:editId="19E7CB29">
                <wp:simplePos x="0" y="0"/>
                <wp:positionH relativeFrom="column">
                  <wp:posOffset>-10795</wp:posOffset>
                </wp:positionH>
                <wp:positionV relativeFrom="paragraph">
                  <wp:posOffset>5201285</wp:posOffset>
                </wp:positionV>
                <wp:extent cx="577596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a:effectLst/>
                      </wps:spPr>
                      <wps:txbx>
                        <w:txbxContent>
                          <w:p w14:paraId="7D3D1451" w14:textId="77777777" w:rsidR="006A36E9" w:rsidRPr="000A36DA" w:rsidRDefault="006A36E9" w:rsidP="002C780E">
                            <w:pPr>
                              <w:pStyle w:val="Caption"/>
                              <w:rPr>
                                <w:noProof/>
                                <w:sz w:val="24"/>
                              </w:rPr>
                            </w:pPr>
                            <w:r>
                              <w:t xml:space="preserve">Слика </w:t>
                            </w:r>
                            <w:r>
                              <w:rPr>
                                <w:lang w:val="sr-Cyrl-RS"/>
                              </w:rPr>
                              <w:t>60 Случај коришћења: Додавање култура, подкултура и произвођача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CB20F" id="Text Box 144" o:spid="_x0000_s1065" type="#_x0000_t202" style="position:absolute;left:0;text-align:left;margin-left:-.85pt;margin-top:409.55pt;width:454.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" stroked="f">
                <v:textbox style="mso-fit-shape-to-text:t" inset="0,0,0,0">
                  <w:txbxContent>
                    <w:p w14:paraId="7D3D1451" w14:textId="77777777" w:rsidR="006A36E9" w:rsidRPr="000A36DA" w:rsidRDefault="006A36E9" w:rsidP="002C780E">
                      <w:pPr>
                        <w:pStyle w:val="Caption"/>
                        <w:rPr>
                          <w:noProof/>
                          <w:sz w:val="24"/>
                        </w:rPr>
                      </w:pPr>
                      <w:r>
                        <w:t xml:space="preserve">Слика </w:t>
                      </w:r>
                      <w:r>
                        <w:rPr>
                          <w:lang w:val="sr-Cyrl-RS"/>
                        </w:rPr>
                        <w:t>60 Случај коришћења: Додавање култура, подкултура и произвођача</w:t>
                      </w:r>
                    </w:p>
                  </w:txbxContent>
                </v:textbox>
                <w10:wrap type="square"/>
              </v:shape>
            </w:pict>
          </mc:Fallback>
        </mc:AlternateContent>
      </w:r>
      <w:r w:rsidRPr="00B82924">
        <w:rPr>
          <w:noProof/>
          <w:lang w:val="sr-Cyrl-RS" w:eastAsia="en-US"/>
        </w:rPr>
        <w:drawing>
          <wp:anchor distT="0" distB="0" distL="114300" distR="114300" simplePos="0" relativeHeight="251800576" behindDoc="0" locked="0" layoutInCell="1" allowOverlap="1" wp14:anchorId="6C6991F9" wp14:editId="2911F27F">
            <wp:simplePos x="0" y="0"/>
            <wp:positionH relativeFrom="margin">
              <wp:posOffset>-10795</wp:posOffset>
            </wp:positionH>
            <wp:positionV relativeFrom="paragraph">
              <wp:posOffset>626745</wp:posOffset>
            </wp:positionV>
            <wp:extent cx="5775960" cy="451739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типови усе.bmp"/>
                    <pic:cNvPicPr/>
                  </pic:nvPicPr>
                  <pic:blipFill rotWithShape="1">
                    <a:blip r:embed="rId82">
                      <a:extLst>
                        <a:ext uri="{28A0092B-C50C-407E-A947-70E740481C1C}">
                          <a14:useLocalDpi xmlns:a14="http://schemas.microsoft.com/office/drawing/2010/main" val="0"/>
                        </a:ext>
                      </a:extLst>
                    </a:blip>
                    <a:srcRect l="1629" t="3613" r="1176" b="1559"/>
                    <a:stretch/>
                  </pic:blipFill>
                  <pic:spPr bwMode="auto">
                    <a:xfrm>
                      <a:off x="0" y="0"/>
                      <a:ext cx="577596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2924">
        <w:rPr>
          <w:lang w:val="sr-Cyrl-RS"/>
        </w:rPr>
        <w:t xml:space="preserve">             Корисник је такође у могућности да обрише било коју култуту, подкултуру и произвођача кога је додао.</w:t>
      </w:r>
    </w:p>
    <w:p w14:paraId="3CB3A40F" w14:textId="77777777" w:rsidR="002C780E" w:rsidRPr="00B82924" w:rsidRDefault="002C780E" w:rsidP="00CB14AE">
      <w:pPr>
        <w:tabs>
          <w:tab w:val="left" w:pos="1711"/>
        </w:tabs>
        <w:rPr>
          <w:lang w:val="sr-Cyrl-RS"/>
        </w:rPr>
      </w:pPr>
    </w:p>
    <w:p w14:paraId="52A9A006" w14:textId="77777777" w:rsidR="002C780E" w:rsidRPr="00B82924" w:rsidRDefault="002C780E" w:rsidP="00CB14AE">
      <w:pPr>
        <w:tabs>
          <w:tab w:val="left" w:pos="1711"/>
        </w:tabs>
        <w:rPr>
          <w:lang w:val="sr-Cyrl-RS"/>
        </w:rPr>
      </w:pPr>
    </w:p>
    <w:p w14:paraId="506CF872" w14:textId="77777777" w:rsidR="008219FE" w:rsidRPr="00B82924" w:rsidRDefault="008219FE" w:rsidP="002C780E">
      <w:pPr>
        <w:rPr>
          <w:noProof/>
          <w:lang w:val="sr-Cyrl-RS" w:eastAsia="en-US"/>
        </w:rPr>
      </w:pPr>
    </w:p>
    <w:p w14:paraId="7F840753" w14:textId="77777777" w:rsidR="00E70E08" w:rsidRPr="00B82924" w:rsidRDefault="008219FE" w:rsidP="008219FE">
      <w:pPr>
        <w:rPr>
          <w:noProof/>
          <w:lang w:val="sr-Cyrl-RS" w:eastAsia="en-US"/>
        </w:rPr>
      </w:pPr>
      <w:r w:rsidRPr="00B82924">
        <w:rPr>
          <w:noProof/>
          <w:lang w:val="sr-Cyrl-RS" w:eastAsia="en-US"/>
        </w:rPr>
        <w:lastRenderedPageBreak/>
        <mc:AlternateContent>
          <mc:Choice Requires="wps">
            <w:drawing>
              <wp:anchor distT="45720" distB="45720" distL="114300" distR="114300" simplePos="0" relativeHeight="251807744" behindDoc="0" locked="0" layoutInCell="1" allowOverlap="1" wp14:anchorId="3090C17D" wp14:editId="3C5B9999">
                <wp:simplePos x="0" y="0"/>
                <wp:positionH relativeFrom="margin">
                  <wp:align>left</wp:align>
                </wp:positionH>
                <wp:positionV relativeFrom="paragraph">
                  <wp:posOffset>4001844</wp:posOffset>
                </wp:positionV>
                <wp:extent cx="6400800" cy="19685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68649"/>
                        </a:xfrm>
                        <a:prstGeom prst="rect">
                          <a:avLst/>
                        </a:prstGeom>
                        <a:solidFill>
                          <a:srgbClr val="FFFFFF"/>
                        </a:solidFill>
                        <a:ln w="9525">
                          <a:solidFill>
                            <a:schemeClr val="bg1"/>
                          </a:solidFill>
                          <a:miter lim="800000"/>
                          <a:headEnd/>
                          <a:tailEnd/>
                        </a:ln>
                      </wps:spPr>
                      <wps:txbx>
                        <w:txbxContent>
                          <w:p w14:paraId="0864EF7A" w14:textId="77777777" w:rsidR="006A36E9" w:rsidRPr="008219FE" w:rsidRDefault="006A36E9">
                            <w:pPr>
                              <w:rPr>
                                <w:lang w:val="sr-Cyrl-RS"/>
                              </w:rPr>
                            </w:pPr>
                            <w:r>
                              <w:rPr>
                                <w:lang w:val="sr-Cyrl-RS"/>
                              </w:rPr>
                              <w:t>Да би додао биљну културу корисник мора унети назив културе и из падајућег менија изабрати власника за кога се култура додаје. Додавање произвођача је идентично док се за додавање подкултуре мора изабрати култура за коју се подкултура додаје.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0C17D" id="Text Box 2" o:spid="_x0000_s1066" type="#_x0000_t202" style="position:absolute;left:0;text-align:left;margin-left:0;margin-top:315.1pt;width:7in;height:155pt;z-index:251807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" strokecolor="white [3212]">
                <v:textbox>
                  <w:txbxContent>
                    <w:p w14:paraId="0864EF7A" w14:textId="77777777" w:rsidR="006A36E9" w:rsidRPr="008219FE" w:rsidRDefault="006A36E9">
                      <w:pPr>
                        <w:rPr>
                          <w:lang w:val="sr-Cyrl-RS"/>
                        </w:rPr>
                      </w:pPr>
                      <w:r>
                        <w:rPr>
                          <w:lang w:val="sr-Cyrl-RS"/>
                        </w:rPr>
                        <w:t>Да би додао биљну културу корисник мора унети назив културе и из падајућег менија изабрати власника за кога се култура додаје. Додавање произвођача је идентично док се за додавање подкултуре мора изабрати култура за коју се подкултура додаје.</w:t>
                      </w:r>
                    </w:p>
                  </w:txbxContent>
                </v:textbox>
                <w10:wrap type="square" anchorx="margin"/>
              </v:shape>
            </w:pict>
          </mc:Fallback>
        </mc:AlternateContent>
      </w:r>
      <w:r w:rsidRPr="00B82924">
        <w:rPr>
          <w:noProof/>
          <w:lang w:val="sr-Cyrl-RS" w:eastAsia="en-US"/>
        </w:rPr>
        <w:drawing>
          <wp:anchor distT="0" distB="0" distL="114300" distR="114300" simplePos="0" relativeHeight="251799552" behindDoc="0" locked="0" layoutInCell="1" allowOverlap="1" wp14:anchorId="21205D79" wp14:editId="71AEAB18">
            <wp:simplePos x="0" y="0"/>
            <wp:positionH relativeFrom="margin">
              <wp:posOffset>-85613</wp:posOffset>
            </wp:positionH>
            <wp:positionV relativeFrom="paragraph">
              <wp:posOffset>0</wp:posOffset>
            </wp:positionV>
            <wp:extent cx="5937885" cy="2785745"/>
            <wp:effectExtent l="0" t="0" r="5715"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типови брисање усе.bmp"/>
                    <pic:cNvPicPr/>
                  </pic:nvPicPr>
                  <pic:blipFill rotWithShape="1">
                    <a:blip r:embed="rId83">
                      <a:extLst>
                        <a:ext uri="{28A0092B-C50C-407E-A947-70E740481C1C}">
                          <a14:useLocalDpi xmlns:a14="http://schemas.microsoft.com/office/drawing/2010/main" val="0"/>
                        </a:ext>
                      </a:extLst>
                    </a:blip>
                    <a:srcRect l="1268" t="6236" r="1901" b="4051"/>
                    <a:stretch/>
                  </pic:blipFill>
                  <pic:spPr bwMode="auto">
                    <a:xfrm>
                      <a:off x="0" y="0"/>
                      <a:ext cx="5937885" cy="278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2924">
        <w:rPr>
          <w:noProof/>
          <w:lang w:val="sr-Cyrl-RS" w:eastAsia="en-US"/>
        </w:rPr>
        <mc:AlternateContent>
          <mc:Choice Requires="wps">
            <w:drawing>
              <wp:anchor distT="0" distB="0" distL="114300" distR="114300" simplePos="0" relativeHeight="251804672" behindDoc="0" locked="0" layoutInCell="1" allowOverlap="1" wp14:anchorId="54E6A424" wp14:editId="2F33CCA0">
                <wp:simplePos x="0" y="0"/>
                <wp:positionH relativeFrom="margin">
                  <wp:align>center</wp:align>
                </wp:positionH>
                <wp:positionV relativeFrom="paragraph">
                  <wp:posOffset>3322993</wp:posOffset>
                </wp:positionV>
                <wp:extent cx="575500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a:effectLst/>
                      </wps:spPr>
                      <wps:txbx>
                        <w:txbxContent>
                          <w:p w14:paraId="7A8F6338" w14:textId="77777777" w:rsidR="006A36E9" w:rsidRPr="00700654" w:rsidRDefault="006A36E9" w:rsidP="008219FE">
                            <w:pPr>
                              <w:pStyle w:val="Caption"/>
                              <w:rPr>
                                <w:noProof/>
                                <w:sz w:val="24"/>
                              </w:rPr>
                            </w:pPr>
                            <w:r>
                              <w:t xml:space="preserve">Слика </w:t>
                            </w:r>
                            <w:r>
                              <w:rPr>
                                <w:lang w:val="sr-Cyrl-RS"/>
                              </w:rPr>
                              <w:t>61 Случај коришћења: Брисање култура, подкултура и произвођача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6A424" id="Text Box 145" o:spid="_x0000_s1067" type="#_x0000_t202" style="position:absolute;left:0;text-align:left;margin-left:0;margin-top:261.65pt;width:453.1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" stroked="f">
                <v:textbox style="mso-fit-shape-to-text:t" inset="0,0,0,0">
                  <w:txbxContent>
                    <w:p w14:paraId="7A8F6338" w14:textId="77777777" w:rsidR="006A36E9" w:rsidRPr="00700654" w:rsidRDefault="006A36E9" w:rsidP="008219FE">
                      <w:pPr>
                        <w:pStyle w:val="Caption"/>
                        <w:rPr>
                          <w:noProof/>
                          <w:sz w:val="24"/>
                        </w:rPr>
                      </w:pPr>
                      <w:r>
                        <w:t xml:space="preserve">Слика </w:t>
                      </w:r>
                      <w:r>
                        <w:rPr>
                          <w:lang w:val="sr-Cyrl-RS"/>
                        </w:rPr>
                        <w:t>61 Случај коришћења: Брисање култура, подкултура и произвођача</w:t>
                      </w:r>
                    </w:p>
                  </w:txbxContent>
                </v:textbox>
                <w10:wrap type="square" anchorx="margin"/>
              </v:shape>
            </w:pict>
          </mc:Fallback>
        </mc:AlternateContent>
      </w:r>
      <w:r w:rsidR="002C780E" w:rsidRPr="00B82924">
        <w:rPr>
          <w:lang w:val="sr-Cyrl-RS"/>
        </w:rPr>
        <w:br w:type="page"/>
      </w:r>
    </w:p>
    <w:p w14:paraId="0719FA29" w14:textId="77777777" w:rsidR="00E70E08" w:rsidRPr="00B82924" w:rsidRDefault="00E70E08" w:rsidP="008219FE">
      <w:pPr>
        <w:rPr>
          <w:lang w:val="sr-Cyrl-RS"/>
        </w:rPr>
      </w:pPr>
      <w:r w:rsidRPr="00B82924">
        <w:rPr>
          <w:noProof/>
          <w:lang w:val="sr-Cyrl-RS" w:eastAsia="en-US"/>
        </w:rPr>
        <w:lastRenderedPageBreak/>
        <w:drawing>
          <wp:anchor distT="0" distB="0" distL="114300" distR="114300" simplePos="0" relativeHeight="251805696" behindDoc="1" locked="0" layoutInCell="1" allowOverlap="1" wp14:anchorId="713DDDE7" wp14:editId="6D76E791">
            <wp:simplePos x="0" y="0"/>
            <wp:positionH relativeFrom="margin">
              <wp:posOffset>1441525</wp:posOffset>
            </wp:positionH>
            <wp:positionV relativeFrom="paragraph">
              <wp:posOffset>32273</wp:posOffset>
            </wp:positionV>
            <wp:extent cx="3258820" cy="4582160"/>
            <wp:effectExtent l="0" t="0" r="0" b="889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odavawe brisanje tipa activity.bmp"/>
                    <pic:cNvPicPr/>
                  </pic:nvPicPr>
                  <pic:blipFill rotWithShape="1">
                    <a:blip r:embed="rId84">
                      <a:extLst>
                        <a:ext uri="{28A0092B-C50C-407E-A947-70E740481C1C}">
                          <a14:useLocalDpi xmlns:a14="http://schemas.microsoft.com/office/drawing/2010/main" val="0"/>
                        </a:ext>
                      </a:extLst>
                    </a:blip>
                    <a:srcRect l="1263" t="3983" r="3058" b="1764"/>
                    <a:stretch/>
                  </pic:blipFill>
                  <pic:spPr bwMode="auto">
                    <a:xfrm>
                      <a:off x="0" y="0"/>
                      <a:ext cx="3258820" cy="458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EA5E1" w14:textId="77777777" w:rsidR="00E70E08" w:rsidRPr="00B82924" w:rsidRDefault="00E70E08" w:rsidP="008219FE">
      <w:pPr>
        <w:rPr>
          <w:lang w:val="sr-Cyrl-RS"/>
        </w:rPr>
      </w:pPr>
    </w:p>
    <w:p w14:paraId="034E57F2" w14:textId="77777777" w:rsidR="00E70E08" w:rsidRPr="00B82924" w:rsidRDefault="00E70E08" w:rsidP="008219FE">
      <w:pPr>
        <w:rPr>
          <w:lang w:val="sr-Cyrl-RS"/>
        </w:rPr>
      </w:pPr>
    </w:p>
    <w:p w14:paraId="6F90A305" w14:textId="77777777" w:rsidR="00E70E08" w:rsidRPr="00B82924" w:rsidRDefault="00E70E08" w:rsidP="008219FE">
      <w:pPr>
        <w:rPr>
          <w:lang w:val="sr-Cyrl-RS"/>
        </w:rPr>
      </w:pPr>
    </w:p>
    <w:p w14:paraId="1ACAFB4B" w14:textId="77777777" w:rsidR="00E70E08" w:rsidRPr="00B82924" w:rsidRDefault="00E70E08" w:rsidP="008219FE">
      <w:pPr>
        <w:rPr>
          <w:lang w:val="sr-Cyrl-RS"/>
        </w:rPr>
      </w:pPr>
    </w:p>
    <w:p w14:paraId="78173C31" w14:textId="77777777" w:rsidR="00E70E08" w:rsidRPr="00B82924" w:rsidRDefault="00E70E08" w:rsidP="008219FE">
      <w:pPr>
        <w:rPr>
          <w:lang w:val="sr-Cyrl-RS"/>
        </w:rPr>
      </w:pPr>
    </w:p>
    <w:p w14:paraId="2E6D1CBD" w14:textId="77777777" w:rsidR="00E70E08" w:rsidRPr="00B82924" w:rsidRDefault="00E70E08" w:rsidP="008219FE">
      <w:pPr>
        <w:rPr>
          <w:lang w:val="sr-Cyrl-RS"/>
        </w:rPr>
      </w:pPr>
    </w:p>
    <w:p w14:paraId="2AF438BB" w14:textId="77777777" w:rsidR="00E70E08" w:rsidRPr="00B82924" w:rsidRDefault="00E70E08" w:rsidP="008219FE">
      <w:pPr>
        <w:rPr>
          <w:lang w:val="sr-Cyrl-RS"/>
        </w:rPr>
      </w:pPr>
    </w:p>
    <w:p w14:paraId="76312F01" w14:textId="77777777" w:rsidR="00E70E08" w:rsidRPr="00B82924" w:rsidRDefault="00E70E08" w:rsidP="008219FE">
      <w:pPr>
        <w:rPr>
          <w:lang w:val="sr-Cyrl-RS"/>
        </w:rPr>
      </w:pPr>
    </w:p>
    <w:p w14:paraId="57E527BB" w14:textId="77777777" w:rsidR="00E70E08" w:rsidRPr="00B82924" w:rsidRDefault="00E70E08" w:rsidP="008219FE">
      <w:pPr>
        <w:rPr>
          <w:lang w:val="sr-Cyrl-RS"/>
        </w:rPr>
      </w:pPr>
    </w:p>
    <w:p w14:paraId="0D322035" w14:textId="77777777" w:rsidR="00E70E08" w:rsidRPr="00B82924" w:rsidRDefault="00E70E08" w:rsidP="008219FE">
      <w:pPr>
        <w:rPr>
          <w:lang w:val="sr-Cyrl-RS"/>
        </w:rPr>
      </w:pPr>
    </w:p>
    <w:p w14:paraId="570A3A9D" w14:textId="77777777" w:rsidR="00E70E08" w:rsidRPr="00B82924" w:rsidRDefault="00E70E08" w:rsidP="008219FE">
      <w:pPr>
        <w:rPr>
          <w:lang w:val="sr-Cyrl-RS"/>
        </w:rPr>
      </w:pPr>
    </w:p>
    <w:p w14:paraId="3E777D11" w14:textId="77777777" w:rsidR="00E70E08" w:rsidRPr="00B82924" w:rsidRDefault="00E70E08" w:rsidP="008219FE">
      <w:pPr>
        <w:rPr>
          <w:lang w:val="sr-Cyrl-RS"/>
        </w:rPr>
      </w:pPr>
    </w:p>
    <w:p w14:paraId="0905BB76" w14:textId="77777777" w:rsidR="00E70E08" w:rsidRPr="00B82924" w:rsidRDefault="00E70E08" w:rsidP="008219FE">
      <w:pPr>
        <w:rPr>
          <w:lang w:val="sr-Cyrl-RS"/>
        </w:rPr>
      </w:pPr>
    </w:p>
    <w:p w14:paraId="3BF55FE1" w14:textId="77777777" w:rsidR="00E70E08" w:rsidRPr="00B82924" w:rsidRDefault="00E70E08" w:rsidP="008219FE">
      <w:pPr>
        <w:rPr>
          <w:lang w:val="sr-Cyrl-RS"/>
        </w:rPr>
      </w:pPr>
    </w:p>
    <w:p w14:paraId="4F6C158D" w14:textId="77777777" w:rsidR="00E70E08" w:rsidRPr="00B82924" w:rsidRDefault="00E70E08" w:rsidP="008219FE">
      <w:pPr>
        <w:rPr>
          <w:lang w:val="sr-Cyrl-RS"/>
        </w:rPr>
      </w:pPr>
      <w:r w:rsidRPr="00B82924">
        <w:rPr>
          <w:noProof/>
          <w:lang w:val="sr-Cyrl-RS" w:eastAsia="en-US"/>
        </w:rPr>
        <mc:AlternateContent>
          <mc:Choice Requires="wps">
            <w:drawing>
              <wp:anchor distT="0" distB="0" distL="114300" distR="114300" simplePos="0" relativeHeight="251809792" behindDoc="0" locked="0" layoutInCell="1" allowOverlap="1" wp14:anchorId="059EA13D" wp14:editId="319C4281">
                <wp:simplePos x="0" y="0"/>
                <wp:positionH relativeFrom="margin">
                  <wp:align>center</wp:align>
                </wp:positionH>
                <wp:positionV relativeFrom="paragraph">
                  <wp:posOffset>112283</wp:posOffset>
                </wp:positionV>
                <wp:extent cx="3732530" cy="635"/>
                <wp:effectExtent l="0" t="0" r="1270" b="0"/>
                <wp:wrapSquare wrapText="bothSides"/>
                <wp:docPr id="147" name="Text Box 147"/>
                <wp:cNvGraphicFramePr/>
                <a:graphic xmlns:a="http://schemas.openxmlformats.org/drawingml/2006/main">
                  <a:graphicData uri="http://schemas.microsoft.com/office/word/2010/wordprocessingShape">
                    <wps:wsp>
                      <wps:cNvSpPr txBox="1"/>
                      <wps:spPr>
                        <a:xfrm>
                          <a:off x="0" y="0"/>
                          <a:ext cx="3732530" cy="635"/>
                        </a:xfrm>
                        <a:prstGeom prst="rect">
                          <a:avLst/>
                        </a:prstGeom>
                        <a:solidFill>
                          <a:prstClr val="white"/>
                        </a:solidFill>
                        <a:ln>
                          <a:noFill/>
                        </a:ln>
                        <a:effectLst/>
                      </wps:spPr>
                      <wps:txbx>
                        <w:txbxContent>
                          <w:p w14:paraId="1170C6C9" w14:textId="77777777" w:rsidR="006A36E9" w:rsidRPr="00002F85" w:rsidRDefault="006A36E9" w:rsidP="00E70E08">
                            <w:pPr>
                              <w:pStyle w:val="Caption"/>
                              <w:rPr>
                                <w:noProof/>
                                <w:sz w:val="24"/>
                              </w:rPr>
                            </w:pPr>
                            <w:r>
                              <w:t xml:space="preserve">Слика </w:t>
                            </w:r>
                            <w:r>
                              <w:rPr>
                                <w:lang w:val="sr-Cyrl-RS"/>
                              </w:rPr>
                              <w:t>62  Дијаграм активности: Додавање и брисање културе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EA13D" id="Text Box 147" o:spid="_x0000_s1068" type="#_x0000_t202" style="position:absolute;left:0;text-align:left;margin-left:0;margin-top:8.85pt;width:293.9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" stroked="f">
                <v:textbox style="mso-fit-shape-to-text:t" inset="0,0,0,0">
                  <w:txbxContent>
                    <w:p w14:paraId="1170C6C9" w14:textId="77777777" w:rsidR="006A36E9" w:rsidRPr="00002F85" w:rsidRDefault="006A36E9" w:rsidP="00E70E08">
                      <w:pPr>
                        <w:pStyle w:val="Caption"/>
                        <w:rPr>
                          <w:noProof/>
                          <w:sz w:val="24"/>
                        </w:rPr>
                      </w:pPr>
                      <w:r>
                        <w:t xml:space="preserve">Слика </w:t>
                      </w:r>
                      <w:r>
                        <w:rPr>
                          <w:lang w:val="sr-Cyrl-RS"/>
                        </w:rPr>
                        <w:t>62  Дијаграм активности: Додавање и брисање културе</w:t>
                      </w:r>
                    </w:p>
                  </w:txbxContent>
                </v:textbox>
                <w10:wrap type="square" anchorx="margin"/>
              </v:shape>
            </w:pict>
          </mc:Fallback>
        </mc:AlternateContent>
      </w:r>
    </w:p>
    <w:p w14:paraId="0083A1C3" w14:textId="77777777" w:rsidR="00E70E08" w:rsidRPr="00B82924" w:rsidRDefault="00E70E08" w:rsidP="008219FE">
      <w:pPr>
        <w:rPr>
          <w:lang w:val="sr-Cyrl-RS"/>
        </w:rPr>
      </w:pPr>
    </w:p>
    <w:p w14:paraId="54E159A8" w14:textId="77777777" w:rsidR="00E70E08" w:rsidRPr="00B82924" w:rsidRDefault="00E70E08" w:rsidP="008219FE">
      <w:pPr>
        <w:rPr>
          <w:lang w:val="sr-Cyrl-RS"/>
        </w:rPr>
      </w:pPr>
    </w:p>
    <w:p w14:paraId="64395520" w14:textId="77777777" w:rsidR="00E70E08" w:rsidRPr="00B82924" w:rsidRDefault="00E70E08" w:rsidP="008219FE">
      <w:pPr>
        <w:rPr>
          <w:lang w:val="sr-Cyrl-RS"/>
        </w:rPr>
      </w:pPr>
    </w:p>
    <w:p w14:paraId="0683A2CA" w14:textId="77777777" w:rsidR="00E70E08" w:rsidRPr="00B82924" w:rsidRDefault="00E70E08" w:rsidP="008219FE">
      <w:pPr>
        <w:rPr>
          <w:lang w:val="sr-Cyrl-RS"/>
        </w:rPr>
      </w:pPr>
    </w:p>
    <w:p w14:paraId="0308E405" w14:textId="77777777" w:rsidR="00E70E08" w:rsidRPr="00B82924" w:rsidRDefault="00E70E08" w:rsidP="008219FE">
      <w:pPr>
        <w:rPr>
          <w:lang w:val="sr-Cyrl-RS"/>
        </w:rPr>
      </w:pPr>
    </w:p>
    <w:p w14:paraId="072055FB" w14:textId="77777777" w:rsidR="00E70E08" w:rsidRPr="00B82924" w:rsidRDefault="00E70E08" w:rsidP="008219FE">
      <w:pPr>
        <w:rPr>
          <w:lang w:val="sr-Cyrl-RS"/>
        </w:rPr>
      </w:pPr>
    </w:p>
    <w:p w14:paraId="7E8F4092" w14:textId="77777777" w:rsidR="00E70E08" w:rsidRPr="00B82924" w:rsidRDefault="00E70E08" w:rsidP="008219FE">
      <w:pPr>
        <w:rPr>
          <w:lang w:val="sr-Cyrl-RS"/>
        </w:rPr>
      </w:pPr>
    </w:p>
    <w:p w14:paraId="58AD0F53" w14:textId="77777777" w:rsidR="00E70E08" w:rsidRPr="00B82924" w:rsidRDefault="00E70E08" w:rsidP="008219FE">
      <w:pPr>
        <w:rPr>
          <w:lang w:val="sr-Cyrl-RS"/>
        </w:rPr>
      </w:pPr>
    </w:p>
    <w:p w14:paraId="0231BC3F" w14:textId="77777777" w:rsidR="00E70E08" w:rsidRPr="00B82924" w:rsidRDefault="00E70E08" w:rsidP="008219FE">
      <w:pPr>
        <w:rPr>
          <w:lang w:val="sr-Cyrl-RS"/>
        </w:rPr>
      </w:pPr>
    </w:p>
    <w:p w14:paraId="490F6F3D" w14:textId="77777777" w:rsidR="00E70E08" w:rsidRPr="00B82924" w:rsidRDefault="00E70E08" w:rsidP="008219FE">
      <w:pPr>
        <w:rPr>
          <w:lang w:val="sr-Cyrl-RS"/>
        </w:rPr>
      </w:pPr>
    </w:p>
    <w:p w14:paraId="702B5366" w14:textId="77777777" w:rsidR="00E70E08" w:rsidRPr="00B82924" w:rsidRDefault="00E70E08" w:rsidP="008219FE">
      <w:pPr>
        <w:rPr>
          <w:lang w:val="sr-Cyrl-RS"/>
        </w:rPr>
      </w:pPr>
    </w:p>
    <w:p w14:paraId="492B5189" w14:textId="77777777" w:rsidR="00E70E08" w:rsidRPr="00B82924" w:rsidRDefault="00615794" w:rsidP="00E70E08">
      <w:pPr>
        <w:pStyle w:val="Heading2"/>
        <w:rPr>
          <w:lang w:val="sr-Cyrl-RS"/>
        </w:rPr>
      </w:pPr>
      <w:bookmarkStart w:id="65" w:name="_Toc484365410"/>
      <w:r w:rsidRPr="00B82924">
        <w:rPr>
          <w:lang w:val="sr-Cyrl-RS"/>
        </w:rPr>
        <w:lastRenderedPageBreak/>
        <w:t>8.9</w:t>
      </w:r>
      <w:r w:rsidR="00E70E08" w:rsidRPr="00B82924">
        <w:rPr>
          <w:lang w:val="sr-Cyrl-RS"/>
        </w:rPr>
        <w:t xml:space="preserve"> Администрација корисника</w:t>
      </w:r>
      <w:bookmarkEnd w:id="65"/>
    </w:p>
    <w:p w14:paraId="1DE3DAC0" w14:textId="77777777" w:rsidR="00E70E08" w:rsidRPr="00B82924" w:rsidRDefault="00E70E08" w:rsidP="00E70E08">
      <w:pPr>
        <w:rPr>
          <w:lang w:val="sr-Cyrl-RS"/>
        </w:rPr>
      </w:pPr>
    </w:p>
    <w:p w14:paraId="494BB365" w14:textId="77777777" w:rsidR="00E70E08" w:rsidRPr="00B82924" w:rsidRDefault="00E70E08" w:rsidP="00E70E08">
      <w:pPr>
        <w:rPr>
          <w:lang w:val="sr-Cyrl-RS"/>
        </w:rPr>
      </w:pPr>
      <w:r w:rsidRPr="00B82924">
        <w:rPr>
          <w:lang w:val="sr-Cyrl-RS"/>
        </w:rPr>
        <w:t>Администратор система има опцију приказа и облокирања свих корисника, прихватања и одбијања захтева за власништво као и приказ статистике везане за систем.</w:t>
      </w:r>
    </w:p>
    <w:p w14:paraId="782DF3A4" w14:textId="77777777" w:rsidR="00E70E08" w:rsidRPr="00B82924" w:rsidRDefault="00E70E08" w:rsidP="00E70E08">
      <w:pPr>
        <w:rPr>
          <w:lang w:val="sr-Cyrl-RS"/>
        </w:rPr>
      </w:pPr>
      <w:r w:rsidRPr="00B82924">
        <w:rPr>
          <w:noProof/>
          <w:lang w:val="sr-Cyrl-RS" w:eastAsia="en-US"/>
        </w:rPr>
        <w:drawing>
          <wp:anchor distT="0" distB="0" distL="114300" distR="114300" simplePos="0" relativeHeight="251810816" behindDoc="0" locked="0" layoutInCell="1" allowOverlap="1" wp14:anchorId="52B0222F" wp14:editId="4A1C3E50">
            <wp:simplePos x="0" y="0"/>
            <wp:positionH relativeFrom="column">
              <wp:posOffset>602428</wp:posOffset>
            </wp:positionH>
            <wp:positionV relativeFrom="page">
              <wp:posOffset>2398955</wp:posOffset>
            </wp:positionV>
            <wp:extent cx="4276725" cy="3771900"/>
            <wp:effectExtent l="0" t="0" r="9525"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dministracija.PNG"/>
                    <pic:cNvPicPr/>
                  </pic:nvPicPr>
                  <pic:blipFill>
                    <a:blip r:embed="rId85">
                      <a:extLst>
                        <a:ext uri="{28A0092B-C50C-407E-A947-70E740481C1C}">
                          <a14:useLocalDpi xmlns:a14="http://schemas.microsoft.com/office/drawing/2010/main" val="0"/>
                        </a:ext>
                      </a:extLst>
                    </a:blip>
                    <a:stretch>
                      <a:fillRect/>
                    </a:stretch>
                  </pic:blipFill>
                  <pic:spPr>
                    <a:xfrm>
                      <a:off x="0" y="0"/>
                      <a:ext cx="4276725" cy="3771900"/>
                    </a:xfrm>
                    <a:prstGeom prst="rect">
                      <a:avLst/>
                    </a:prstGeom>
                  </pic:spPr>
                </pic:pic>
              </a:graphicData>
            </a:graphic>
          </wp:anchor>
        </w:drawing>
      </w:r>
    </w:p>
    <w:p w14:paraId="15E8E580" w14:textId="77777777" w:rsidR="00E70E08" w:rsidRPr="00B82924" w:rsidRDefault="00E70E08" w:rsidP="008219FE">
      <w:pPr>
        <w:rPr>
          <w:lang w:val="sr-Cyrl-RS"/>
        </w:rPr>
      </w:pPr>
    </w:p>
    <w:p w14:paraId="22B909FD" w14:textId="77777777" w:rsidR="00E70E08" w:rsidRPr="00B82924" w:rsidRDefault="00E70E08" w:rsidP="008219FE">
      <w:pPr>
        <w:rPr>
          <w:lang w:val="sr-Cyrl-RS"/>
        </w:rPr>
      </w:pPr>
    </w:p>
    <w:p w14:paraId="2FC0E203" w14:textId="77777777" w:rsidR="00E70E08" w:rsidRPr="00B82924" w:rsidRDefault="00E70E08" w:rsidP="008219FE">
      <w:pPr>
        <w:rPr>
          <w:lang w:val="sr-Cyrl-RS"/>
        </w:rPr>
      </w:pPr>
    </w:p>
    <w:p w14:paraId="15AB6249" w14:textId="77777777" w:rsidR="00E70E08" w:rsidRPr="00B82924" w:rsidRDefault="00E70E08" w:rsidP="008219FE">
      <w:pPr>
        <w:rPr>
          <w:lang w:val="sr-Cyrl-RS"/>
        </w:rPr>
      </w:pPr>
    </w:p>
    <w:p w14:paraId="6AE65226" w14:textId="77777777" w:rsidR="00E70E08" w:rsidRPr="00B82924" w:rsidRDefault="00E70E08" w:rsidP="008219FE">
      <w:pPr>
        <w:rPr>
          <w:lang w:val="sr-Cyrl-RS"/>
        </w:rPr>
      </w:pPr>
    </w:p>
    <w:p w14:paraId="20EA6E86" w14:textId="77777777" w:rsidR="00E70E08" w:rsidRPr="00B82924" w:rsidRDefault="00E70E08" w:rsidP="008219FE">
      <w:pPr>
        <w:rPr>
          <w:lang w:val="sr-Cyrl-RS"/>
        </w:rPr>
      </w:pPr>
    </w:p>
    <w:p w14:paraId="5C9EC1C0" w14:textId="77777777" w:rsidR="00E70E08" w:rsidRPr="00B82924" w:rsidRDefault="00E70E08" w:rsidP="008219FE">
      <w:pPr>
        <w:rPr>
          <w:lang w:val="sr-Cyrl-RS"/>
        </w:rPr>
      </w:pPr>
    </w:p>
    <w:p w14:paraId="517BCFFF" w14:textId="77777777" w:rsidR="00E70E08" w:rsidRPr="00B82924" w:rsidRDefault="00E70E08" w:rsidP="008219FE">
      <w:pPr>
        <w:rPr>
          <w:lang w:val="sr-Cyrl-RS"/>
        </w:rPr>
      </w:pPr>
    </w:p>
    <w:p w14:paraId="15E73D09" w14:textId="77777777" w:rsidR="00E70E08" w:rsidRPr="00B82924" w:rsidRDefault="00E70E08" w:rsidP="008219FE">
      <w:pPr>
        <w:rPr>
          <w:lang w:val="sr-Cyrl-RS"/>
        </w:rPr>
      </w:pPr>
    </w:p>
    <w:p w14:paraId="631D3C1D" w14:textId="77777777" w:rsidR="00E70E08" w:rsidRPr="00B82924" w:rsidRDefault="00E70E08" w:rsidP="008219FE">
      <w:pPr>
        <w:rPr>
          <w:lang w:val="sr-Cyrl-RS"/>
        </w:rPr>
      </w:pPr>
    </w:p>
    <w:p w14:paraId="73980710" w14:textId="77777777" w:rsidR="00E70E08" w:rsidRPr="00B82924" w:rsidRDefault="00E70E08" w:rsidP="008219FE">
      <w:pPr>
        <w:rPr>
          <w:lang w:val="sr-Cyrl-RS"/>
        </w:rPr>
      </w:pPr>
    </w:p>
    <w:p w14:paraId="2A53EB8C" w14:textId="77777777" w:rsidR="00E70E08" w:rsidRPr="00B82924" w:rsidRDefault="00E70E08" w:rsidP="008219FE">
      <w:pPr>
        <w:rPr>
          <w:lang w:val="sr-Cyrl-RS"/>
        </w:rPr>
      </w:pPr>
    </w:p>
    <w:p w14:paraId="708021B7" w14:textId="77777777" w:rsidR="00E70E08" w:rsidRPr="00B82924" w:rsidRDefault="00E70E08" w:rsidP="008219FE">
      <w:pPr>
        <w:rPr>
          <w:lang w:val="sr-Cyrl-RS"/>
        </w:rPr>
      </w:pPr>
      <w:r w:rsidRPr="00B82924">
        <w:rPr>
          <w:noProof/>
          <w:lang w:val="sr-Cyrl-RS" w:eastAsia="en-US"/>
        </w:rPr>
        <mc:AlternateContent>
          <mc:Choice Requires="wps">
            <w:drawing>
              <wp:anchor distT="0" distB="0" distL="114300" distR="114300" simplePos="0" relativeHeight="251812864" behindDoc="0" locked="0" layoutInCell="1" allowOverlap="1" wp14:anchorId="388F69B7" wp14:editId="70D76579">
                <wp:simplePos x="0" y="0"/>
                <wp:positionH relativeFrom="margin">
                  <wp:posOffset>538219</wp:posOffset>
                </wp:positionH>
                <wp:positionV relativeFrom="paragraph">
                  <wp:posOffset>14530</wp:posOffset>
                </wp:positionV>
                <wp:extent cx="4276725" cy="635"/>
                <wp:effectExtent l="0" t="0" r="9525" b="0"/>
                <wp:wrapSquare wrapText="bothSides"/>
                <wp:docPr id="149" name="Text Box 149"/>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14:paraId="047F23B3" w14:textId="77777777" w:rsidR="006A36E9" w:rsidRPr="00E84130" w:rsidRDefault="006A36E9" w:rsidP="00E70E08">
                            <w:pPr>
                              <w:pStyle w:val="Caption"/>
                              <w:rPr>
                                <w:noProof/>
                                <w:sz w:val="24"/>
                              </w:rPr>
                            </w:pPr>
                            <w:r>
                              <w:t xml:space="preserve">Слика </w:t>
                            </w:r>
                            <w:r>
                              <w:rPr>
                                <w:lang w:val="sr-Cyrl-RS"/>
                              </w:rPr>
                              <w:t>63  Случај коришћења: Администрација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F69B7" id="Text Box 149" o:spid="_x0000_s1069" type="#_x0000_t202" style="position:absolute;left:0;text-align:left;margin-left:42.4pt;margin-top:1.15pt;width:336.75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" stroked="f">
                <v:textbox style="mso-fit-shape-to-text:t" inset="0,0,0,0">
                  <w:txbxContent>
                    <w:p w14:paraId="047F23B3" w14:textId="77777777" w:rsidR="006A36E9" w:rsidRPr="00E84130" w:rsidRDefault="006A36E9" w:rsidP="00E70E08">
                      <w:pPr>
                        <w:pStyle w:val="Caption"/>
                        <w:rPr>
                          <w:noProof/>
                          <w:sz w:val="24"/>
                        </w:rPr>
                      </w:pPr>
                      <w:r>
                        <w:t xml:space="preserve">Слика </w:t>
                      </w:r>
                      <w:r>
                        <w:rPr>
                          <w:lang w:val="sr-Cyrl-RS"/>
                        </w:rPr>
                        <w:t>63  Случај коришћења: Администрација корисника</w:t>
                      </w:r>
                    </w:p>
                  </w:txbxContent>
                </v:textbox>
                <w10:wrap type="square" anchorx="margin"/>
              </v:shape>
            </w:pict>
          </mc:Fallback>
        </mc:AlternateContent>
      </w:r>
    </w:p>
    <w:p w14:paraId="7E9A4ABC" w14:textId="77777777" w:rsidR="00E70E08" w:rsidRPr="00B82924" w:rsidRDefault="00E70E08" w:rsidP="008219FE">
      <w:pPr>
        <w:rPr>
          <w:lang w:val="sr-Cyrl-RS"/>
        </w:rPr>
      </w:pPr>
    </w:p>
    <w:p w14:paraId="003205D0" w14:textId="77777777" w:rsidR="00E70E08" w:rsidRPr="00B82924" w:rsidRDefault="00E70E08" w:rsidP="008219FE">
      <w:pPr>
        <w:rPr>
          <w:lang w:val="sr-Cyrl-RS"/>
        </w:rPr>
      </w:pPr>
    </w:p>
    <w:p w14:paraId="1A15A540" w14:textId="77777777" w:rsidR="00E70E08" w:rsidRPr="00B82924" w:rsidRDefault="00E70E08" w:rsidP="008219FE">
      <w:pPr>
        <w:rPr>
          <w:lang w:val="sr-Cyrl-RS"/>
        </w:rPr>
      </w:pPr>
    </w:p>
    <w:p w14:paraId="4B7153EE" w14:textId="77777777" w:rsidR="00E70E08" w:rsidRPr="00B82924" w:rsidRDefault="00E70E08" w:rsidP="008219FE">
      <w:pPr>
        <w:rPr>
          <w:lang w:val="sr-Cyrl-RS"/>
        </w:rPr>
      </w:pPr>
    </w:p>
    <w:p w14:paraId="55ADA4D6" w14:textId="77777777" w:rsidR="00CB14AE" w:rsidRPr="00B82924" w:rsidRDefault="00CB14AE" w:rsidP="008219FE">
      <w:pPr>
        <w:rPr>
          <w:lang w:val="sr-Cyrl-RS"/>
        </w:rPr>
      </w:pPr>
    </w:p>
    <w:p w14:paraId="01998DD2" w14:textId="77777777" w:rsidR="00E70E08" w:rsidRPr="00B82924" w:rsidRDefault="00E70E08" w:rsidP="008219FE">
      <w:pPr>
        <w:rPr>
          <w:lang w:val="sr-Cyrl-RS"/>
        </w:rPr>
      </w:pPr>
    </w:p>
    <w:p w14:paraId="7AE2703A" w14:textId="77777777" w:rsidR="00E70E08" w:rsidRPr="00B82924" w:rsidRDefault="00E70E08" w:rsidP="008219FE">
      <w:pPr>
        <w:rPr>
          <w:lang w:val="sr-Cyrl-RS"/>
        </w:rPr>
      </w:pPr>
    </w:p>
    <w:p w14:paraId="5BF85117" w14:textId="77777777" w:rsidR="00E70E08" w:rsidRPr="00B82924" w:rsidRDefault="00E70E08" w:rsidP="008219FE">
      <w:pPr>
        <w:rPr>
          <w:lang w:val="sr-Cyrl-RS"/>
        </w:rPr>
      </w:pPr>
    </w:p>
    <w:p w14:paraId="604BB3A6" w14:textId="77777777" w:rsidR="00E70E08" w:rsidRPr="00B82924" w:rsidRDefault="00E70E08" w:rsidP="008219FE">
      <w:pPr>
        <w:rPr>
          <w:noProof/>
          <w:lang w:val="sr-Cyrl-RS" w:eastAsia="en-US"/>
        </w:rPr>
      </w:pPr>
    </w:p>
    <w:p w14:paraId="5337CE68" w14:textId="77777777" w:rsidR="00E70E08" w:rsidRPr="00B82924" w:rsidRDefault="00E70E08" w:rsidP="008219FE">
      <w:pPr>
        <w:rPr>
          <w:lang w:val="sr-Cyrl-RS"/>
        </w:rPr>
      </w:pPr>
      <w:r w:rsidRPr="00B82924">
        <w:rPr>
          <w:lang w:val="sr-Cyrl-RS"/>
        </w:rPr>
        <w:t xml:space="preserve">При отварању стране администратору се приказује листа корисника. Кликом на одговарајуће дугме могуће је блокирање корисника, или ако је корисник већ блокиран </w:t>
      </w:r>
      <w:r w:rsidR="00E05882" w:rsidRPr="00B82924">
        <w:rPr>
          <w:lang w:val="sr-Cyrl-RS"/>
        </w:rPr>
        <w:t>деблокирање. Кликом на дугме за листу захтва администратор добија информације о свим захтевима за власништво, сваки од захтева је могуће прихватити или одбити. Кликом на последње дугме се излистава статистика корисничких и системских података.</w:t>
      </w:r>
    </w:p>
    <w:p w14:paraId="1EF6433A" w14:textId="77777777" w:rsidR="00E70E08" w:rsidRPr="00B82924" w:rsidRDefault="00E05882" w:rsidP="00E70E08">
      <w:pPr>
        <w:rPr>
          <w:lang w:val="sr-Cyrl-RS"/>
        </w:rPr>
      </w:pPr>
      <w:r w:rsidRPr="00B82924">
        <w:rPr>
          <w:noProof/>
          <w:lang w:val="sr-Cyrl-RS" w:eastAsia="en-US"/>
        </w:rPr>
        <mc:AlternateContent>
          <mc:Choice Requires="wps">
            <w:drawing>
              <wp:anchor distT="0" distB="0" distL="114300" distR="114300" simplePos="0" relativeHeight="251816960" behindDoc="0" locked="0" layoutInCell="1" allowOverlap="1" wp14:anchorId="125CC48D" wp14:editId="0BED16CA">
                <wp:simplePos x="0" y="0"/>
                <wp:positionH relativeFrom="margin">
                  <wp:align>center</wp:align>
                </wp:positionH>
                <wp:positionV relativeFrom="paragraph">
                  <wp:posOffset>4272093</wp:posOffset>
                </wp:positionV>
                <wp:extent cx="4033520" cy="635"/>
                <wp:effectExtent l="0" t="0" r="5080" b="0"/>
                <wp:wrapSquare wrapText="bothSides"/>
                <wp:docPr id="152" name="Text Box 152"/>
                <wp:cNvGraphicFramePr/>
                <a:graphic xmlns:a="http://schemas.openxmlformats.org/drawingml/2006/main">
                  <a:graphicData uri="http://schemas.microsoft.com/office/word/2010/wordprocessingShape">
                    <wps:wsp>
                      <wps:cNvSpPr txBox="1"/>
                      <wps:spPr>
                        <a:xfrm>
                          <a:off x="0" y="0"/>
                          <a:ext cx="4033520" cy="635"/>
                        </a:xfrm>
                        <a:prstGeom prst="rect">
                          <a:avLst/>
                        </a:prstGeom>
                        <a:solidFill>
                          <a:prstClr val="white"/>
                        </a:solidFill>
                        <a:ln>
                          <a:noFill/>
                        </a:ln>
                        <a:effectLst/>
                      </wps:spPr>
                      <wps:txbx>
                        <w:txbxContent>
                          <w:p w14:paraId="55D8C8C1" w14:textId="77777777" w:rsidR="006A36E9" w:rsidRPr="001C3D2C" w:rsidRDefault="006A36E9" w:rsidP="00E05882">
                            <w:pPr>
                              <w:pStyle w:val="Caption"/>
                              <w:rPr>
                                <w:noProof/>
                                <w:sz w:val="24"/>
                              </w:rPr>
                            </w:pPr>
                            <w:r>
                              <w:t xml:space="preserve">Слика </w:t>
                            </w:r>
                            <w:r>
                              <w:rPr>
                                <w:lang w:val="sr-Cyrl-RS"/>
                              </w:rPr>
                              <w:t>63.1  Дијаграм активности: Блокирање и деблокирање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5CC48D" id="Text Box 152" o:spid="_x0000_s1070" type="#_x0000_t202" style="position:absolute;left:0;text-align:left;margin-left:0;margin-top:336.4pt;width:317.6pt;height:.05pt;z-index:251816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" stroked="f">
                <v:textbox style="mso-fit-shape-to-text:t" inset="0,0,0,0">
                  <w:txbxContent>
                    <w:p w14:paraId="55D8C8C1" w14:textId="77777777" w:rsidR="006A36E9" w:rsidRPr="001C3D2C" w:rsidRDefault="006A36E9" w:rsidP="00E05882">
                      <w:pPr>
                        <w:pStyle w:val="Caption"/>
                        <w:rPr>
                          <w:noProof/>
                          <w:sz w:val="24"/>
                        </w:rPr>
                      </w:pPr>
                      <w:r>
                        <w:t xml:space="preserve">Слика </w:t>
                      </w:r>
                      <w:r>
                        <w:rPr>
                          <w:lang w:val="sr-Cyrl-RS"/>
                        </w:rPr>
                        <w:t>63.1  Дијаграм активности: Блокирање и деблокирање корисника</w:t>
                      </w:r>
                    </w:p>
                  </w:txbxContent>
                </v:textbox>
                <w10:wrap type="square" anchorx="margin"/>
              </v:shape>
            </w:pict>
          </mc:Fallback>
        </mc:AlternateContent>
      </w:r>
      <w:r w:rsidR="00E70E08" w:rsidRPr="00B82924">
        <w:rPr>
          <w:noProof/>
          <w:lang w:val="sr-Cyrl-RS" w:eastAsia="en-US"/>
        </w:rPr>
        <w:drawing>
          <wp:anchor distT="0" distB="0" distL="114300" distR="114300" simplePos="0" relativeHeight="251813888" behindDoc="0" locked="0" layoutInCell="1" allowOverlap="1" wp14:anchorId="218FF463" wp14:editId="2A9F4BDD">
            <wp:simplePos x="0" y="0"/>
            <wp:positionH relativeFrom="margin">
              <wp:align>center</wp:align>
            </wp:positionH>
            <wp:positionV relativeFrom="paragraph">
              <wp:posOffset>19983</wp:posOffset>
            </wp:positionV>
            <wp:extent cx="2624455" cy="4323080"/>
            <wp:effectExtent l="0" t="0" r="4445" b="127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kt admin.bmp"/>
                    <pic:cNvPicPr/>
                  </pic:nvPicPr>
                  <pic:blipFill rotWithShape="1">
                    <a:blip r:embed="rId86">
                      <a:extLst>
                        <a:ext uri="{28A0092B-C50C-407E-A947-70E740481C1C}">
                          <a14:useLocalDpi xmlns:a14="http://schemas.microsoft.com/office/drawing/2010/main" val="0"/>
                        </a:ext>
                      </a:extLst>
                    </a:blip>
                    <a:srcRect l="3400" t="5467" r="4402" b="2977"/>
                    <a:stretch/>
                  </pic:blipFill>
                  <pic:spPr bwMode="auto">
                    <a:xfrm>
                      <a:off x="0" y="0"/>
                      <a:ext cx="2624455" cy="432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E08" w:rsidRPr="00B82924">
        <w:rPr>
          <w:lang w:val="sr-Cyrl-RS"/>
        </w:rPr>
        <w:br w:type="page"/>
      </w:r>
    </w:p>
    <w:p w14:paraId="687DBA92" w14:textId="77777777" w:rsidR="00E70E08" w:rsidRPr="00B82924" w:rsidRDefault="00E05882" w:rsidP="008219FE">
      <w:pPr>
        <w:rPr>
          <w:noProof/>
          <w:lang w:val="sr-Cyrl-RS" w:eastAsia="en-US"/>
        </w:rPr>
      </w:pPr>
      <w:r w:rsidRPr="00B82924">
        <w:rPr>
          <w:noProof/>
          <w:lang w:val="sr-Cyrl-RS" w:eastAsia="en-US"/>
        </w:rPr>
        <w:lastRenderedPageBreak/>
        <w:drawing>
          <wp:anchor distT="0" distB="0" distL="114300" distR="114300" simplePos="0" relativeHeight="251814912" behindDoc="0" locked="0" layoutInCell="1" allowOverlap="1" wp14:anchorId="3C2E2538" wp14:editId="51569734">
            <wp:simplePos x="0" y="0"/>
            <wp:positionH relativeFrom="margin">
              <wp:posOffset>925158</wp:posOffset>
            </wp:positionH>
            <wp:positionV relativeFrom="page">
              <wp:posOffset>925158</wp:posOffset>
            </wp:positionV>
            <wp:extent cx="4083050" cy="4366895"/>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акт админ2.bmp"/>
                    <pic:cNvPicPr/>
                  </pic:nvPicPr>
                  <pic:blipFill rotWithShape="1">
                    <a:blip r:embed="rId87">
                      <a:extLst>
                        <a:ext uri="{28A0092B-C50C-407E-A947-70E740481C1C}">
                          <a14:useLocalDpi xmlns:a14="http://schemas.microsoft.com/office/drawing/2010/main" val="0"/>
                        </a:ext>
                      </a:extLst>
                    </a:blip>
                    <a:srcRect l="2774" t="4861" r="1513" b="1154"/>
                    <a:stretch/>
                  </pic:blipFill>
                  <pic:spPr bwMode="auto">
                    <a:xfrm>
                      <a:off x="0" y="0"/>
                      <a:ext cx="408305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B5D37" w14:textId="77777777" w:rsidR="00E05882" w:rsidRPr="00B82924" w:rsidRDefault="00E05882" w:rsidP="008219FE">
      <w:pPr>
        <w:rPr>
          <w:lang w:val="sr-Cyrl-RS"/>
        </w:rPr>
      </w:pPr>
    </w:p>
    <w:p w14:paraId="43E3C938" w14:textId="77777777" w:rsidR="00E05882" w:rsidRPr="00B82924" w:rsidRDefault="00E05882" w:rsidP="008219FE">
      <w:pPr>
        <w:rPr>
          <w:lang w:val="sr-Cyrl-RS"/>
        </w:rPr>
      </w:pPr>
    </w:p>
    <w:p w14:paraId="14AB32B4" w14:textId="77777777" w:rsidR="00E05882" w:rsidRPr="00B82924" w:rsidRDefault="00E05882" w:rsidP="008219FE">
      <w:pPr>
        <w:rPr>
          <w:lang w:val="sr-Cyrl-RS"/>
        </w:rPr>
      </w:pPr>
    </w:p>
    <w:p w14:paraId="06C4D034" w14:textId="77777777" w:rsidR="00E05882" w:rsidRPr="00B82924" w:rsidRDefault="00E05882" w:rsidP="008219FE">
      <w:pPr>
        <w:rPr>
          <w:lang w:val="sr-Cyrl-RS"/>
        </w:rPr>
      </w:pPr>
    </w:p>
    <w:p w14:paraId="4773FFD5" w14:textId="77777777" w:rsidR="00E05882" w:rsidRPr="00B82924" w:rsidRDefault="00E05882" w:rsidP="008219FE">
      <w:pPr>
        <w:rPr>
          <w:lang w:val="sr-Cyrl-RS"/>
        </w:rPr>
      </w:pPr>
    </w:p>
    <w:p w14:paraId="482A56E9" w14:textId="77777777" w:rsidR="00E05882" w:rsidRPr="00B82924" w:rsidRDefault="00E05882" w:rsidP="008219FE">
      <w:pPr>
        <w:rPr>
          <w:lang w:val="sr-Cyrl-RS"/>
        </w:rPr>
      </w:pPr>
    </w:p>
    <w:p w14:paraId="1B54FBE4" w14:textId="77777777" w:rsidR="00E05882" w:rsidRPr="00B82924" w:rsidRDefault="00E05882" w:rsidP="008219FE">
      <w:pPr>
        <w:rPr>
          <w:lang w:val="sr-Cyrl-RS"/>
        </w:rPr>
      </w:pPr>
    </w:p>
    <w:p w14:paraId="26502C1A" w14:textId="77777777" w:rsidR="00E05882" w:rsidRPr="00B82924" w:rsidRDefault="00E05882" w:rsidP="008219FE">
      <w:pPr>
        <w:rPr>
          <w:lang w:val="sr-Cyrl-RS"/>
        </w:rPr>
      </w:pPr>
    </w:p>
    <w:p w14:paraId="6CB8A5DA" w14:textId="77777777" w:rsidR="00E05882" w:rsidRPr="00B82924" w:rsidRDefault="00E05882" w:rsidP="008219FE">
      <w:pPr>
        <w:rPr>
          <w:lang w:val="sr-Cyrl-RS"/>
        </w:rPr>
      </w:pPr>
    </w:p>
    <w:p w14:paraId="02BF962F" w14:textId="77777777" w:rsidR="00E05882" w:rsidRPr="00B82924" w:rsidRDefault="00E05882" w:rsidP="008219FE">
      <w:pPr>
        <w:rPr>
          <w:lang w:val="sr-Cyrl-RS"/>
        </w:rPr>
      </w:pPr>
    </w:p>
    <w:p w14:paraId="0AF13177" w14:textId="77777777" w:rsidR="00E05882" w:rsidRPr="00B82924" w:rsidRDefault="00E05882" w:rsidP="008219FE">
      <w:pPr>
        <w:rPr>
          <w:lang w:val="sr-Cyrl-RS"/>
        </w:rPr>
      </w:pPr>
    </w:p>
    <w:p w14:paraId="62035209" w14:textId="77777777" w:rsidR="00E05882" w:rsidRPr="00B82924" w:rsidRDefault="00E05882" w:rsidP="008219FE">
      <w:pPr>
        <w:rPr>
          <w:lang w:val="sr-Cyrl-RS"/>
        </w:rPr>
      </w:pPr>
    </w:p>
    <w:p w14:paraId="346F0FC2" w14:textId="77777777" w:rsidR="00E05882" w:rsidRPr="00B82924" w:rsidRDefault="00E05882" w:rsidP="008219FE">
      <w:pPr>
        <w:rPr>
          <w:lang w:val="sr-Cyrl-RS"/>
        </w:rPr>
      </w:pPr>
    </w:p>
    <w:p w14:paraId="23BC50A2" w14:textId="77777777" w:rsidR="00E05882" w:rsidRPr="00B82924" w:rsidRDefault="00E05882" w:rsidP="008219FE">
      <w:pPr>
        <w:rPr>
          <w:lang w:val="sr-Cyrl-RS"/>
        </w:rPr>
      </w:pPr>
      <w:r w:rsidRPr="00B82924">
        <w:rPr>
          <w:noProof/>
          <w:lang w:val="sr-Cyrl-RS" w:eastAsia="en-US"/>
        </w:rPr>
        <mc:AlternateContent>
          <mc:Choice Requires="wps">
            <w:drawing>
              <wp:anchor distT="0" distB="0" distL="114300" distR="114300" simplePos="0" relativeHeight="251819008" behindDoc="0" locked="0" layoutInCell="1" allowOverlap="1" wp14:anchorId="01F39922" wp14:editId="79466EC3">
                <wp:simplePos x="0" y="0"/>
                <wp:positionH relativeFrom="margin">
                  <wp:align>center</wp:align>
                </wp:positionH>
                <wp:positionV relativeFrom="paragraph">
                  <wp:posOffset>5752</wp:posOffset>
                </wp:positionV>
                <wp:extent cx="4083050" cy="63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4083050" cy="635"/>
                        </a:xfrm>
                        <a:prstGeom prst="rect">
                          <a:avLst/>
                        </a:prstGeom>
                        <a:solidFill>
                          <a:prstClr val="white"/>
                        </a:solidFill>
                        <a:ln>
                          <a:noFill/>
                        </a:ln>
                        <a:effectLst/>
                      </wps:spPr>
                      <wps:txbx>
                        <w:txbxContent>
                          <w:p w14:paraId="571A1F94" w14:textId="77777777" w:rsidR="006A36E9" w:rsidRPr="000E7A3F" w:rsidRDefault="006A36E9" w:rsidP="00E05882">
                            <w:pPr>
                              <w:pStyle w:val="Caption"/>
                              <w:rPr>
                                <w:noProof/>
                                <w:sz w:val="24"/>
                              </w:rPr>
                            </w:pPr>
                            <w:r>
                              <w:t xml:space="preserve">Слика </w:t>
                            </w:r>
                            <w:r>
                              <w:rPr>
                                <w:lang w:val="sr-Cyrl-RS"/>
                              </w:rPr>
                              <w:t>64 Дијаграм активности: Приказ статистикеи листе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39922" id="Text Box 153" o:spid="_x0000_s1071" type="#_x0000_t202" style="position:absolute;left:0;text-align:left;margin-left:0;margin-top:.45pt;width:321.5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" stroked="f">
                <v:textbox style="mso-fit-shape-to-text:t" inset="0,0,0,0">
                  <w:txbxContent>
                    <w:p w14:paraId="571A1F94" w14:textId="77777777" w:rsidR="006A36E9" w:rsidRPr="000E7A3F" w:rsidRDefault="006A36E9" w:rsidP="00E05882">
                      <w:pPr>
                        <w:pStyle w:val="Caption"/>
                        <w:rPr>
                          <w:noProof/>
                          <w:sz w:val="24"/>
                        </w:rPr>
                      </w:pPr>
                      <w:r>
                        <w:t xml:space="preserve">Слика </w:t>
                      </w:r>
                      <w:r>
                        <w:rPr>
                          <w:lang w:val="sr-Cyrl-RS"/>
                        </w:rPr>
                        <w:t>64 Дијаграм активности: Приказ статистикеи листе захтева</w:t>
                      </w:r>
                    </w:p>
                  </w:txbxContent>
                </v:textbox>
                <w10:wrap type="square" anchorx="margin"/>
              </v:shape>
            </w:pict>
          </mc:Fallback>
        </mc:AlternateContent>
      </w:r>
    </w:p>
    <w:p w14:paraId="0A6E1173" w14:textId="77777777" w:rsidR="00E05882" w:rsidRPr="00B82924" w:rsidRDefault="00E05882" w:rsidP="008219FE">
      <w:pPr>
        <w:rPr>
          <w:lang w:val="sr-Cyrl-RS"/>
        </w:rPr>
      </w:pPr>
    </w:p>
    <w:p w14:paraId="3BA01DE7" w14:textId="77777777" w:rsidR="00E70E08" w:rsidRPr="00B82924" w:rsidRDefault="00E70E08" w:rsidP="008219FE">
      <w:pPr>
        <w:rPr>
          <w:lang w:val="sr-Cyrl-RS"/>
        </w:rPr>
      </w:pPr>
    </w:p>
    <w:p w14:paraId="08A7F872" w14:textId="77777777" w:rsidR="00E05882" w:rsidRPr="00B82924" w:rsidRDefault="00E05882" w:rsidP="008219FE">
      <w:pPr>
        <w:rPr>
          <w:lang w:val="sr-Cyrl-RS"/>
        </w:rPr>
      </w:pPr>
    </w:p>
    <w:p w14:paraId="2EF2D281" w14:textId="77777777" w:rsidR="00E05882" w:rsidRPr="00B82924" w:rsidRDefault="00E05882" w:rsidP="008219FE">
      <w:pPr>
        <w:rPr>
          <w:lang w:val="sr-Cyrl-RS"/>
        </w:rPr>
      </w:pPr>
    </w:p>
    <w:p w14:paraId="34827555" w14:textId="77777777" w:rsidR="00E05882" w:rsidRPr="00B82924" w:rsidRDefault="00E05882">
      <w:pPr>
        <w:ind w:firstLine="0"/>
        <w:jc w:val="left"/>
        <w:rPr>
          <w:lang w:val="sr-Cyrl-RS"/>
        </w:rPr>
      </w:pPr>
      <w:r w:rsidRPr="00B82924">
        <w:rPr>
          <w:lang w:val="sr-Cyrl-RS"/>
        </w:rPr>
        <w:br w:type="page"/>
      </w:r>
    </w:p>
    <w:p w14:paraId="0BDC08E3" w14:textId="77777777" w:rsidR="00E05882" w:rsidRPr="00B82924" w:rsidRDefault="00E05882" w:rsidP="00E05882">
      <w:pPr>
        <w:pStyle w:val="Heading1"/>
      </w:pPr>
      <w:bookmarkStart w:id="66" w:name="_Toc484365411"/>
      <w:r w:rsidRPr="00B82924">
        <w:lastRenderedPageBreak/>
        <w:t>9. Дијаграми секвенци</w:t>
      </w:r>
      <w:bookmarkEnd w:id="66"/>
    </w:p>
    <w:p w14:paraId="134D9920" w14:textId="77777777" w:rsidR="00E05882" w:rsidRPr="00B82924" w:rsidRDefault="00E05882" w:rsidP="00E05882">
      <w:pPr>
        <w:pStyle w:val="Heading2"/>
        <w:rPr>
          <w:lang w:val="sr-Cyrl-RS"/>
        </w:rPr>
      </w:pPr>
      <w:bookmarkStart w:id="67" w:name="_Toc484365412"/>
      <w:r w:rsidRPr="00B82924">
        <w:rPr>
          <w:lang w:val="sr-Cyrl-RS"/>
        </w:rPr>
        <w:t>9.1 Регистрација и пријављивање на систем</w:t>
      </w:r>
      <w:bookmarkEnd w:id="67"/>
    </w:p>
    <w:p w14:paraId="22F81DFE" w14:textId="77777777" w:rsidR="00E05882" w:rsidRPr="00B82924" w:rsidRDefault="00655489" w:rsidP="006979F2">
      <w:pPr>
        <w:rPr>
          <w:lang w:val="sr-Cyrl-RS"/>
        </w:rPr>
      </w:pPr>
      <w:r w:rsidRPr="00B82924">
        <w:rPr>
          <w:noProof/>
          <w:lang w:val="sr-Cyrl-RS" w:eastAsia="en-US"/>
        </w:rPr>
        <w:drawing>
          <wp:anchor distT="0" distB="0" distL="114300" distR="114300" simplePos="0" relativeHeight="251820032" behindDoc="1" locked="0" layoutInCell="1" allowOverlap="1" wp14:anchorId="1E141EA3" wp14:editId="04E81E12">
            <wp:simplePos x="0" y="0"/>
            <wp:positionH relativeFrom="margin">
              <wp:posOffset>11318</wp:posOffset>
            </wp:positionH>
            <wp:positionV relativeFrom="paragraph">
              <wp:posOffset>1485639</wp:posOffset>
            </wp:positionV>
            <wp:extent cx="5943600" cy="309499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egister.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anchor>
        </w:drawing>
      </w:r>
      <w:r w:rsidR="00E05882" w:rsidRPr="00B82924">
        <w:rPr>
          <w:lang w:val="sr-Cyrl-RS"/>
        </w:rPr>
        <w:t>На дијаграму је приказан процес регистровања корисника. Корисник најпре уноси своје личне податке, а затим потврђује рекистрацију кликом на дугме "Региструј се". Помоћу клијентске компоненте подацу се прослеђују серверској компоненти. Најпре се проверава да ли у бази постоји корисник са прослеђеним корисничкимименом или електронском поштом. Уколико постоји, порука о томе се прослеђује клијентској компоненти која обавештава корисника о томе, у супротном, додаје се нови кориснички налог и прослеђују се порука о успешом  регистровању.</w:t>
      </w:r>
    </w:p>
    <w:p w14:paraId="23A36A0C" w14:textId="77777777" w:rsidR="00E05882" w:rsidRPr="00B82924" w:rsidRDefault="00E05882" w:rsidP="00E05882">
      <w:pPr>
        <w:rPr>
          <w:lang w:val="sr-Cyrl-RS"/>
        </w:rPr>
      </w:pPr>
    </w:p>
    <w:p w14:paraId="4F2820DB" w14:textId="77777777" w:rsidR="006979F2" w:rsidRPr="00B82924" w:rsidRDefault="00655489">
      <w:pPr>
        <w:ind w:firstLine="0"/>
        <w:jc w:val="left"/>
        <w:rPr>
          <w:lang w:val="sr-Cyrl-RS"/>
        </w:rPr>
      </w:pPr>
      <w:r w:rsidRPr="00B82924">
        <w:rPr>
          <w:noProof/>
          <w:lang w:val="sr-Cyrl-RS" w:eastAsia="en-US"/>
        </w:rPr>
        <mc:AlternateContent>
          <mc:Choice Requires="wps">
            <w:drawing>
              <wp:anchor distT="0" distB="0" distL="114300" distR="114300" simplePos="0" relativeHeight="251822080" behindDoc="0" locked="0" layoutInCell="1" allowOverlap="1" wp14:anchorId="57D65D9F" wp14:editId="55D288BB">
                <wp:simplePos x="0" y="0"/>
                <wp:positionH relativeFrom="margin">
                  <wp:align>center</wp:align>
                </wp:positionH>
                <wp:positionV relativeFrom="paragraph">
                  <wp:posOffset>2927985</wp:posOffset>
                </wp:positionV>
                <wp:extent cx="5184775"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14:paraId="7A608A8B" w14:textId="77777777" w:rsidR="006A36E9" w:rsidRPr="00CD3ABF" w:rsidRDefault="006A36E9" w:rsidP="00E05882">
                            <w:pPr>
                              <w:pStyle w:val="Caption"/>
                              <w:rPr>
                                <w:noProof/>
                                <w:color w:val="9B2D1F" w:themeColor="accent2"/>
                                <w:sz w:val="40"/>
                                <w:szCs w:val="28"/>
                              </w:rPr>
                            </w:pPr>
                            <w:r>
                              <w:t xml:space="preserve">Слика </w:t>
                            </w:r>
                            <w:r>
                              <w:rPr>
                                <w:lang w:val="sr-Cyrl-RS"/>
                              </w:rPr>
                              <w:t>65 Дијаграм секвенци: Регистрација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65D9F" id="Text Box 155" o:spid="_x0000_s1072" type="#_x0000_t202" style="position:absolute;margin-left:0;margin-top:230.55pt;width:408.25pt;height:.0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" stroked="f">
                <v:textbox style="mso-fit-shape-to-text:t" inset="0,0,0,0">
                  <w:txbxContent>
                    <w:p w14:paraId="7A608A8B" w14:textId="77777777" w:rsidR="006A36E9" w:rsidRPr="00CD3ABF" w:rsidRDefault="006A36E9" w:rsidP="00E05882">
                      <w:pPr>
                        <w:pStyle w:val="Caption"/>
                        <w:rPr>
                          <w:noProof/>
                          <w:color w:val="9B2D1F" w:themeColor="accent2"/>
                          <w:sz w:val="40"/>
                          <w:szCs w:val="28"/>
                        </w:rPr>
                      </w:pPr>
                      <w:r>
                        <w:t xml:space="preserve">Слика </w:t>
                      </w:r>
                      <w:r>
                        <w:rPr>
                          <w:lang w:val="sr-Cyrl-RS"/>
                        </w:rPr>
                        <w:t>65 Дијаграм секвенци: Регистрација корисника</w:t>
                      </w:r>
                    </w:p>
                  </w:txbxContent>
                </v:textbox>
                <w10:wrap type="square" anchorx="margin"/>
              </v:shape>
            </w:pict>
          </mc:Fallback>
        </mc:AlternateContent>
      </w:r>
      <w:r w:rsidR="006979F2" w:rsidRPr="00B82924">
        <w:rPr>
          <w:lang w:val="sr-Cyrl-RS"/>
        </w:rPr>
        <w:br w:type="page"/>
      </w:r>
    </w:p>
    <w:p w14:paraId="51814ADF" w14:textId="77777777" w:rsidR="00E05882" w:rsidRPr="00B82924" w:rsidRDefault="00E05882" w:rsidP="00E05882">
      <w:pPr>
        <w:rPr>
          <w:lang w:val="sr-Cyrl-RS"/>
        </w:rPr>
      </w:pPr>
    </w:p>
    <w:p w14:paraId="68223AA1" w14:textId="77777777" w:rsidR="00E05882" w:rsidRPr="00B82924" w:rsidRDefault="00E05882" w:rsidP="00E05882">
      <w:pPr>
        <w:rPr>
          <w:lang w:val="sr-Cyrl-RS"/>
        </w:rPr>
      </w:pPr>
    </w:p>
    <w:p w14:paraId="043028BB" w14:textId="77777777" w:rsidR="00E05882" w:rsidRPr="00B82924" w:rsidRDefault="00E05882" w:rsidP="00E05882">
      <w:pPr>
        <w:rPr>
          <w:lang w:val="sr-Cyrl-RS"/>
        </w:rPr>
      </w:pPr>
    </w:p>
    <w:p w14:paraId="4697332C" w14:textId="77777777" w:rsidR="00E05882" w:rsidRPr="00B82924" w:rsidRDefault="00E05882" w:rsidP="00E05882">
      <w:pPr>
        <w:rPr>
          <w:lang w:val="sr-Cyrl-RS"/>
        </w:rPr>
      </w:pPr>
    </w:p>
    <w:p w14:paraId="31930364" w14:textId="77777777" w:rsidR="00E05882" w:rsidRPr="00B82924" w:rsidRDefault="00E05882" w:rsidP="00E05882">
      <w:pPr>
        <w:rPr>
          <w:lang w:val="sr-Cyrl-RS"/>
        </w:rPr>
      </w:pPr>
    </w:p>
    <w:p w14:paraId="6FF5D616" w14:textId="77777777" w:rsidR="00E05882" w:rsidRPr="00B82924" w:rsidRDefault="00E05882" w:rsidP="00E05882">
      <w:pPr>
        <w:rPr>
          <w:lang w:val="sr-Cyrl-RS"/>
        </w:rPr>
      </w:pPr>
    </w:p>
    <w:p w14:paraId="45230420" w14:textId="77777777" w:rsidR="00E05882" w:rsidRPr="00B82924" w:rsidRDefault="00E05882" w:rsidP="00E05882">
      <w:pPr>
        <w:rPr>
          <w:lang w:val="sr-Cyrl-RS"/>
        </w:rPr>
      </w:pPr>
    </w:p>
    <w:p w14:paraId="6B621C75" w14:textId="77777777" w:rsidR="00E05882" w:rsidRPr="00B82924" w:rsidRDefault="00E05882" w:rsidP="00E05882">
      <w:pPr>
        <w:rPr>
          <w:lang w:val="sr-Cyrl-RS"/>
        </w:rPr>
      </w:pPr>
    </w:p>
    <w:p w14:paraId="2DEAB6BB" w14:textId="77777777" w:rsidR="00E05882" w:rsidRPr="00B82924" w:rsidRDefault="00E05882" w:rsidP="00E05882">
      <w:pPr>
        <w:rPr>
          <w:lang w:val="sr-Cyrl-RS"/>
        </w:rPr>
      </w:pPr>
    </w:p>
    <w:p w14:paraId="2070F216" w14:textId="77777777" w:rsidR="00E05882" w:rsidRPr="00B82924" w:rsidRDefault="00E05882" w:rsidP="00E05882">
      <w:pPr>
        <w:rPr>
          <w:lang w:val="sr-Cyrl-RS"/>
        </w:rPr>
      </w:pPr>
    </w:p>
    <w:p w14:paraId="2803FAC7" w14:textId="77777777" w:rsidR="00E05882" w:rsidRPr="00B82924" w:rsidRDefault="00E05882" w:rsidP="00E05882">
      <w:pPr>
        <w:rPr>
          <w:lang w:val="sr-Cyrl-RS"/>
        </w:rPr>
      </w:pPr>
    </w:p>
    <w:p w14:paraId="3BB87464" w14:textId="77777777" w:rsidR="00E05882" w:rsidRPr="00B82924" w:rsidRDefault="00E05882" w:rsidP="00E05882">
      <w:pPr>
        <w:rPr>
          <w:lang w:val="sr-Cyrl-RS"/>
        </w:rPr>
      </w:pPr>
    </w:p>
    <w:p w14:paraId="2E5600D6" w14:textId="77777777" w:rsidR="00E05882" w:rsidRPr="00B82924" w:rsidRDefault="00E05882" w:rsidP="00E05882">
      <w:pPr>
        <w:rPr>
          <w:lang w:val="sr-Cyrl-RS"/>
        </w:rPr>
      </w:pPr>
    </w:p>
    <w:p w14:paraId="346AE9C9" w14:textId="77777777" w:rsidR="00E05882" w:rsidRPr="00B82924" w:rsidRDefault="00E05882" w:rsidP="00E05882">
      <w:pPr>
        <w:rPr>
          <w:lang w:val="sr-Cyrl-RS"/>
        </w:rPr>
      </w:pPr>
    </w:p>
    <w:p w14:paraId="049787E9" w14:textId="77777777" w:rsidR="00655489" w:rsidRPr="00B82924" w:rsidRDefault="00655489" w:rsidP="00E05882">
      <w:pPr>
        <w:rPr>
          <w:lang w:val="sr-Cyrl-RS"/>
        </w:rPr>
      </w:pPr>
    </w:p>
    <w:p w14:paraId="4445987C" w14:textId="77777777" w:rsidR="00E05882" w:rsidRPr="00B82924" w:rsidRDefault="00655489" w:rsidP="00E05882">
      <w:pPr>
        <w:rPr>
          <w:lang w:val="sr-Cyrl-RS"/>
        </w:rPr>
      </w:pPr>
      <w:r w:rsidRPr="00B82924">
        <w:rPr>
          <w:noProof/>
          <w:lang w:val="sr-Cyrl-RS" w:eastAsia="en-US"/>
        </w:rPr>
        <mc:AlternateContent>
          <mc:Choice Requires="wps">
            <w:drawing>
              <wp:anchor distT="0" distB="0" distL="114300" distR="114300" simplePos="0" relativeHeight="251825152" behindDoc="0" locked="0" layoutInCell="1" allowOverlap="1" wp14:anchorId="08D46453" wp14:editId="57197754">
                <wp:simplePos x="0" y="0"/>
                <wp:positionH relativeFrom="margin">
                  <wp:align>center</wp:align>
                </wp:positionH>
                <wp:positionV relativeFrom="paragraph">
                  <wp:posOffset>9525</wp:posOffset>
                </wp:positionV>
                <wp:extent cx="4744085"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a:effectLst/>
                      </wps:spPr>
                      <wps:txbx>
                        <w:txbxContent>
                          <w:p w14:paraId="4B08A043" w14:textId="77777777" w:rsidR="006A36E9" w:rsidRPr="00773983" w:rsidRDefault="006A36E9" w:rsidP="00E05882">
                            <w:pPr>
                              <w:pStyle w:val="Caption"/>
                              <w:rPr>
                                <w:noProof/>
                                <w:sz w:val="24"/>
                              </w:rPr>
                            </w:pPr>
                            <w:r>
                              <w:t xml:space="preserve">Слика </w:t>
                            </w:r>
                            <w:r>
                              <w:rPr>
                                <w:lang w:val="sr-Cyrl-RS"/>
                              </w:rPr>
                              <w:t>66 Дијаграм секвенци: Пријављивање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D46453" id="Text Box 157" o:spid="_x0000_s1073" type="#_x0000_t202" style="position:absolute;left:0;text-align:left;margin-left:0;margin-top:.75pt;width:373.5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" stroked="f">
                <v:textbox style="mso-fit-shape-to-text:t" inset="0,0,0,0">
                  <w:txbxContent>
                    <w:p w14:paraId="4B08A043" w14:textId="77777777" w:rsidR="006A36E9" w:rsidRPr="00773983" w:rsidRDefault="006A36E9" w:rsidP="00E05882">
                      <w:pPr>
                        <w:pStyle w:val="Caption"/>
                        <w:rPr>
                          <w:noProof/>
                          <w:sz w:val="24"/>
                        </w:rPr>
                      </w:pPr>
                      <w:r>
                        <w:t xml:space="preserve">Слика </w:t>
                      </w:r>
                      <w:r>
                        <w:rPr>
                          <w:lang w:val="sr-Cyrl-RS"/>
                        </w:rPr>
                        <w:t>66 Дијаграм секвенци: Пријављивање корисника</w:t>
                      </w:r>
                    </w:p>
                  </w:txbxContent>
                </v:textbox>
                <w10:wrap type="square" anchorx="margin"/>
              </v:shape>
            </w:pict>
          </mc:Fallback>
        </mc:AlternateContent>
      </w:r>
      <w:r w:rsidR="00E05882" w:rsidRPr="00B82924">
        <w:rPr>
          <w:noProof/>
          <w:lang w:val="sr-Cyrl-RS" w:eastAsia="en-US"/>
        </w:rPr>
        <w:drawing>
          <wp:anchor distT="0" distB="0" distL="114300" distR="114300" simplePos="0" relativeHeight="251823104" behindDoc="1" locked="0" layoutInCell="1" allowOverlap="1" wp14:anchorId="0703ADAE" wp14:editId="332AAFB9">
            <wp:simplePos x="0" y="0"/>
            <wp:positionH relativeFrom="column">
              <wp:posOffset>-43031</wp:posOffset>
            </wp:positionH>
            <wp:positionV relativeFrom="page">
              <wp:posOffset>2485016</wp:posOffset>
            </wp:positionV>
            <wp:extent cx="5943600" cy="2809875"/>
            <wp:effectExtent l="0" t="0" r="0" b="952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anchor>
        </w:drawing>
      </w:r>
      <w:r w:rsidR="00E05882" w:rsidRPr="00B82924">
        <w:rPr>
          <w:lang w:val="sr-Cyrl-RS"/>
        </w:rPr>
        <w:t>На слици 66 приказан је дијаграм секвенци пријављивања корисника на систем, Након што корисник притисне дугме "логуј се" врши се прослеђивање корисничког имена и шифре помоћу клијентске компоненте серверској компоненти. Серверска компоненте проверава у бази података исправност унетих параметара и на основу тога враћа одговарајућу поруку клијентској компоненти која, уколико је комбинација валидна, редиректује корисника на почетну страницу, а у супротном га обавештава о погрешној комбинацији.</w:t>
      </w:r>
    </w:p>
    <w:p w14:paraId="3CF7B8A5" w14:textId="77777777" w:rsidR="00E05882" w:rsidRPr="00B82924" w:rsidRDefault="00E05882" w:rsidP="00E05882">
      <w:pPr>
        <w:rPr>
          <w:lang w:val="sr-Cyrl-RS"/>
        </w:rPr>
      </w:pPr>
    </w:p>
    <w:p w14:paraId="0673657E" w14:textId="77777777" w:rsidR="00E05882" w:rsidRPr="00B82924" w:rsidRDefault="00E05882" w:rsidP="00E05882">
      <w:pPr>
        <w:rPr>
          <w:lang w:val="sr-Cyrl-RS"/>
        </w:rPr>
      </w:pPr>
    </w:p>
    <w:p w14:paraId="14093432" w14:textId="77777777" w:rsidR="00E05882" w:rsidRPr="00B82924" w:rsidRDefault="00E05882" w:rsidP="00E05882">
      <w:pPr>
        <w:rPr>
          <w:lang w:val="sr-Cyrl-RS"/>
        </w:rPr>
      </w:pPr>
    </w:p>
    <w:p w14:paraId="40241617" w14:textId="77777777" w:rsidR="00E05882" w:rsidRPr="00B82924" w:rsidRDefault="00E05882" w:rsidP="00E05882">
      <w:pPr>
        <w:rPr>
          <w:lang w:val="sr-Cyrl-RS"/>
        </w:rPr>
      </w:pPr>
    </w:p>
    <w:p w14:paraId="43704579" w14:textId="77777777" w:rsidR="00E05882" w:rsidRPr="00B82924" w:rsidRDefault="00E05882" w:rsidP="00E05882">
      <w:pPr>
        <w:rPr>
          <w:lang w:val="sr-Cyrl-RS"/>
        </w:rPr>
      </w:pPr>
    </w:p>
    <w:p w14:paraId="452619FC" w14:textId="77777777" w:rsidR="00E05882" w:rsidRPr="00B82924" w:rsidRDefault="00E05882" w:rsidP="00E05882">
      <w:pPr>
        <w:rPr>
          <w:lang w:val="sr-Cyrl-RS"/>
        </w:rPr>
      </w:pPr>
    </w:p>
    <w:p w14:paraId="61BFA905" w14:textId="77777777" w:rsidR="00E05882" w:rsidRPr="00B82924" w:rsidRDefault="00E05882" w:rsidP="00E05882">
      <w:pPr>
        <w:pStyle w:val="Heading2"/>
        <w:rPr>
          <w:lang w:val="sr-Cyrl-RS"/>
        </w:rPr>
      </w:pPr>
      <w:bookmarkStart w:id="68" w:name="_Toc484365413"/>
      <w:r w:rsidRPr="00B82924">
        <w:rPr>
          <w:lang w:val="sr-Cyrl-RS"/>
        </w:rPr>
        <w:lastRenderedPageBreak/>
        <w:t>9.2 Измена корисничких података</w:t>
      </w:r>
      <w:bookmarkEnd w:id="68"/>
    </w:p>
    <w:p w14:paraId="10C401CE" w14:textId="77777777" w:rsidR="00DF7E2A" w:rsidRPr="00B82924" w:rsidRDefault="00D62A08" w:rsidP="00E05882">
      <w:pPr>
        <w:rPr>
          <w:lang w:val="sr-Cyrl-RS"/>
        </w:rPr>
      </w:pPr>
      <w:r w:rsidRPr="00B82924">
        <w:rPr>
          <w:noProof/>
          <w:lang w:val="sr-Cyrl-RS" w:eastAsia="en-US"/>
        </w:rPr>
        <mc:AlternateContent>
          <mc:Choice Requires="wps">
            <w:drawing>
              <wp:anchor distT="0" distB="0" distL="114300" distR="114300" simplePos="0" relativeHeight="251828224" behindDoc="0" locked="0" layoutInCell="1" allowOverlap="1" wp14:anchorId="07A418F0" wp14:editId="3D5D62AA">
                <wp:simplePos x="0" y="0"/>
                <wp:positionH relativeFrom="column">
                  <wp:posOffset>0</wp:posOffset>
                </wp:positionH>
                <wp:positionV relativeFrom="paragraph">
                  <wp:posOffset>4538345</wp:posOffset>
                </wp:positionV>
                <wp:extent cx="5943600" cy="63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E30E0C1" w14:textId="77777777" w:rsidR="006A36E9" w:rsidRPr="00D07E5D" w:rsidRDefault="006A36E9" w:rsidP="00DF7E2A">
                            <w:pPr>
                              <w:pStyle w:val="Caption"/>
                              <w:jc w:val="center"/>
                              <w:rPr>
                                <w:noProof/>
                                <w:sz w:val="24"/>
                              </w:rPr>
                            </w:pPr>
                            <w:r>
                              <w:t xml:space="preserve">Слика </w:t>
                            </w:r>
                            <w:r>
                              <w:rPr>
                                <w:lang w:val="sr-Cyrl-RS"/>
                              </w:rPr>
                              <w:t>67 Промена корисничких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418F0" id="Text Box 159" o:spid="_x0000_s1074" type="#_x0000_t202" style="position:absolute;left:0;text-align:left;margin-left:0;margin-top:357.35pt;width:46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" stroked="f">
                <v:textbox style="mso-fit-shape-to-text:t" inset="0,0,0,0">
                  <w:txbxContent>
                    <w:p w14:paraId="7E30E0C1" w14:textId="77777777" w:rsidR="006A36E9" w:rsidRPr="00D07E5D" w:rsidRDefault="006A36E9" w:rsidP="00DF7E2A">
                      <w:pPr>
                        <w:pStyle w:val="Caption"/>
                        <w:jc w:val="center"/>
                        <w:rPr>
                          <w:noProof/>
                          <w:sz w:val="24"/>
                        </w:rPr>
                      </w:pPr>
                      <w:r>
                        <w:t xml:space="preserve">Слика </w:t>
                      </w:r>
                      <w:r>
                        <w:rPr>
                          <w:lang w:val="sr-Cyrl-RS"/>
                        </w:rPr>
                        <w:t>67 Промена корисничких података</w:t>
                      </w:r>
                    </w:p>
                  </w:txbxContent>
                </v:textbox>
                <w10:wrap type="square"/>
              </v:shape>
            </w:pict>
          </mc:Fallback>
        </mc:AlternateContent>
      </w:r>
      <w:commentRangeStart w:id="69"/>
      <w:r w:rsidR="00E05882" w:rsidRPr="00B82924">
        <w:rPr>
          <w:noProof/>
          <w:lang w:val="sr-Cyrl-RS" w:eastAsia="en-US"/>
        </w:rPr>
        <w:drawing>
          <wp:anchor distT="0" distB="0" distL="114300" distR="114300" simplePos="0" relativeHeight="251826176" behindDoc="0" locked="0" layoutInCell="1" allowOverlap="1" wp14:anchorId="429EE56E" wp14:editId="64D48659">
            <wp:simplePos x="0" y="0"/>
            <wp:positionH relativeFrom="margin">
              <wp:align>center</wp:align>
            </wp:positionH>
            <wp:positionV relativeFrom="paragraph">
              <wp:posOffset>1925394</wp:posOffset>
            </wp:positionV>
            <wp:extent cx="5943600" cy="25558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ser update data.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anchor>
        </w:drawing>
      </w:r>
      <w:commentRangeEnd w:id="69"/>
      <w:r w:rsidR="00BE39AD">
        <w:rPr>
          <w:rStyle w:val="CommentReference"/>
        </w:rPr>
        <w:commentReference w:id="69"/>
      </w:r>
      <w:r w:rsidRPr="00B82924">
        <w:rPr>
          <w:lang w:val="sr-Cyrl-RS"/>
        </w:rPr>
        <w:t>На сликама ... је приказан процес измене корисничких података. Слика хх приказује измену корисничких података(име, презиме, држава), а процес се одвија тако што притиском на дугме „промени податке“ покреће функцију у клијентској компоненти која прослеђује серверској компоненти параметре и покреће функцију која уписује промене у бази. По успешној промени серверска компоннта враћа поруку клијентској која приказује на страни.</w:t>
      </w:r>
    </w:p>
    <w:p w14:paraId="4A85FF45" w14:textId="77777777" w:rsidR="00DF7E2A" w:rsidRPr="00B82924" w:rsidRDefault="00DF7E2A" w:rsidP="00DF7E2A">
      <w:pPr>
        <w:rPr>
          <w:lang w:val="sr-Cyrl-RS"/>
        </w:rPr>
      </w:pPr>
    </w:p>
    <w:p w14:paraId="119EE631" w14:textId="77777777" w:rsidR="00DF7E2A" w:rsidRPr="00B82924" w:rsidRDefault="00DF7E2A" w:rsidP="00DF7E2A">
      <w:pPr>
        <w:rPr>
          <w:lang w:val="sr-Cyrl-RS"/>
        </w:rPr>
      </w:pPr>
    </w:p>
    <w:p w14:paraId="17F19D66" w14:textId="77777777" w:rsidR="00DF7E2A" w:rsidRPr="00B82924" w:rsidRDefault="00DF7E2A" w:rsidP="00DF7E2A">
      <w:pPr>
        <w:rPr>
          <w:lang w:val="sr-Cyrl-RS"/>
        </w:rPr>
      </w:pPr>
    </w:p>
    <w:p w14:paraId="2B30235A" w14:textId="77777777" w:rsidR="00DD20B1" w:rsidRPr="00B82924" w:rsidRDefault="00DF7E2A" w:rsidP="00DF7E2A">
      <w:pPr>
        <w:rPr>
          <w:lang w:val="sr-Cyrl-RS"/>
        </w:rPr>
      </w:pPr>
      <w:r w:rsidRPr="00B82924">
        <w:rPr>
          <w:lang w:val="sr-Cyrl-RS"/>
        </w:rPr>
        <w:t>.</w:t>
      </w:r>
    </w:p>
    <w:p w14:paraId="70C9109B" w14:textId="77777777" w:rsidR="00DD20B1" w:rsidRPr="00B82924" w:rsidRDefault="00DD20B1" w:rsidP="00DD20B1">
      <w:pPr>
        <w:rPr>
          <w:lang w:val="sr-Cyrl-RS"/>
        </w:rPr>
      </w:pPr>
      <w:r w:rsidRPr="00B82924">
        <w:rPr>
          <w:lang w:val="sr-Cyrl-RS"/>
        </w:rPr>
        <w:br w:type="page"/>
      </w:r>
    </w:p>
    <w:p w14:paraId="6C8EED23" w14:textId="77777777" w:rsidR="00DF7E2A" w:rsidRPr="00B82924" w:rsidRDefault="00DF7E2A" w:rsidP="00DF7E2A">
      <w:pPr>
        <w:rPr>
          <w:lang w:val="sr-Cyrl-RS"/>
        </w:rPr>
      </w:pPr>
      <w:r w:rsidRPr="00B82924">
        <w:rPr>
          <w:lang w:val="sr-Cyrl-RS"/>
        </w:rPr>
        <w:lastRenderedPageBreak/>
        <w:t xml:space="preserve"> Слика </w:t>
      </w:r>
      <w:commentRangeStart w:id="70"/>
      <w:r w:rsidRPr="00B82924">
        <w:rPr>
          <w:lang w:val="sr-Cyrl-RS"/>
        </w:rPr>
        <w:t xml:space="preserve">хх </w:t>
      </w:r>
      <w:commentRangeEnd w:id="70"/>
      <w:r w:rsidR="00E4696B">
        <w:rPr>
          <w:rStyle w:val="CommentReference"/>
        </w:rPr>
        <w:commentReference w:id="70"/>
      </w:r>
      <w:r w:rsidRPr="00B82924">
        <w:rPr>
          <w:lang w:val="sr-Cyrl-RS"/>
        </w:rPr>
        <w:t>приказује промену профилне слике корисника. Корисник може на два начина да промени слику. Први је да једноставним превлачењем жељене слике на страну, а други начин је кликом на дугме „изабери слику“ и после одабира слике покреће се функција на клијентској компоненти која прослеђује даље серверској. Серверска компонента поставља слику у складиште(file system)</w:t>
      </w:r>
      <w:r w:rsidR="00DD20B1" w:rsidRPr="00B82924">
        <w:rPr>
          <w:lang w:val="sr-Cyrl-RS"/>
        </w:rPr>
        <w:t>. Ако је слика успешно постављена серверска компонента у бази података измењује податке о слици корисника.</w:t>
      </w:r>
    </w:p>
    <w:p w14:paraId="422C4808" w14:textId="77777777" w:rsidR="00DD20B1" w:rsidRPr="00B82924" w:rsidRDefault="00DD20B1" w:rsidP="00DF7E2A">
      <w:pPr>
        <w:rPr>
          <w:lang w:val="sr-Cyrl-RS"/>
        </w:rPr>
      </w:pPr>
      <w:r w:rsidRPr="00B82924">
        <w:rPr>
          <w:noProof/>
          <w:lang w:val="sr-Cyrl-RS" w:eastAsia="en-US"/>
        </w:rPr>
        <mc:AlternateContent>
          <mc:Choice Requires="wps">
            <w:drawing>
              <wp:anchor distT="0" distB="0" distL="114300" distR="114300" simplePos="0" relativeHeight="251831296" behindDoc="0" locked="0" layoutInCell="1" allowOverlap="1" wp14:anchorId="4832F8EC" wp14:editId="6684417C">
                <wp:simplePos x="0" y="0"/>
                <wp:positionH relativeFrom="column">
                  <wp:posOffset>0</wp:posOffset>
                </wp:positionH>
                <wp:positionV relativeFrom="paragraph">
                  <wp:posOffset>3474085</wp:posOffset>
                </wp:positionV>
                <wp:extent cx="5943600"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A60D6B" w14:textId="77777777" w:rsidR="006A36E9" w:rsidRPr="00A00AE4" w:rsidRDefault="006A36E9" w:rsidP="00DD20B1">
                            <w:pPr>
                              <w:pStyle w:val="Caption"/>
                              <w:jc w:val="center"/>
                              <w:rPr>
                                <w:noProof/>
                                <w:sz w:val="24"/>
                              </w:rPr>
                            </w:pPr>
                            <w:r>
                              <w:t xml:space="preserve">Слика </w:t>
                            </w:r>
                            <w:r>
                              <w:rPr>
                                <w:lang w:val="sr-Cyrl-RS"/>
                              </w:rPr>
                              <w:t>68 промена слике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2F8EC" id="Text Box 161" o:spid="_x0000_s1075" type="#_x0000_t202" style="position:absolute;left:0;text-align:left;margin-left:0;margin-top:273.55pt;width:4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" stroked="f">
                <v:textbox style="mso-fit-shape-to-text:t" inset="0,0,0,0">
                  <w:txbxContent>
                    <w:p w14:paraId="79A60D6B" w14:textId="77777777" w:rsidR="006A36E9" w:rsidRPr="00A00AE4" w:rsidRDefault="006A36E9" w:rsidP="00DD20B1">
                      <w:pPr>
                        <w:pStyle w:val="Caption"/>
                        <w:jc w:val="center"/>
                        <w:rPr>
                          <w:noProof/>
                          <w:sz w:val="24"/>
                        </w:rPr>
                      </w:pPr>
                      <w:r>
                        <w:t xml:space="preserve">Слика </w:t>
                      </w:r>
                      <w:r>
                        <w:rPr>
                          <w:lang w:val="sr-Cyrl-RS"/>
                        </w:rPr>
                        <w:t>68 промена слике корисника</w:t>
                      </w:r>
                    </w:p>
                  </w:txbxContent>
                </v:textbox>
                <w10:wrap type="square"/>
              </v:shape>
            </w:pict>
          </mc:Fallback>
        </mc:AlternateContent>
      </w:r>
      <w:r w:rsidRPr="00B82924">
        <w:rPr>
          <w:noProof/>
          <w:lang w:val="sr-Cyrl-RS" w:eastAsia="en-US"/>
        </w:rPr>
        <w:drawing>
          <wp:anchor distT="0" distB="0" distL="114300" distR="114300" simplePos="0" relativeHeight="251829248" behindDoc="0" locked="0" layoutInCell="1" allowOverlap="1" wp14:anchorId="7AD12462" wp14:editId="446DCAD9">
            <wp:simplePos x="0" y="0"/>
            <wp:positionH relativeFrom="margin">
              <wp:align>right</wp:align>
            </wp:positionH>
            <wp:positionV relativeFrom="paragraph">
              <wp:posOffset>300990</wp:posOffset>
            </wp:positionV>
            <wp:extent cx="5943600" cy="3115945"/>
            <wp:effectExtent l="0" t="0" r="0" b="825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pdate pictur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anchor>
        </w:drawing>
      </w:r>
    </w:p>
    <w:p w14:paraId="37D43F89" w14:textId="77777777" w:rsidR="00DF7E2A" w:rsidRPr="00B82924" w:rsidRDefault="00DF7E2A" w:rsidP="00DF7E2A">
      <w:pPr>
        <w:rPr>
          <w:lang w:val="sr-Cyrl-RS"/>
        </w:rPr>
      </w:pPr>
    </w:p>
    <w:p w14:paraId="6496426F" w14:textId="77777777" w:rsidR="00DD20B1" w:rsidRPr="00B82924" w:rsidRDefault="00DD20B1" w:rsidP="00DF7E2A">
      <w:pPr>
        <w:rPr>
          <w:lang w:val="sr-Cyrl-RS"/>
        </w:rPr>
      </w:pPr>
      <w:r w:rsidRPr="00B82924">
        <w:rPr>
          <w:lang w:val="sr-Cyrl-RS"/>
        </w:rPr>
        <w:tab/>
      </w:r>
    </w:p>
    <w:p w14:paraId="737F8A17" w14:textId="77777777" w:rsidR="00DD20B1" w:rsidRPr="00B82924" w:rsidRDefault="00DD20B1" w:rsidP="00DD20B1">
      <w:pPr>
        <w:rPr>
          <w:lang w:val="sr-Cyrl-RS"/>
        </w:rPr>
      </w:pPr>
      <w:r w:rsidRPr="00B82924">
        <w:rPr>
          <w:lang w:val="sr-Cyrl-RS"/>
        </w:rPr>
        <w:br w:type="page"/>
      </w:r>
    </w:p>
    <w:p w14:paraId="7EE19887" w14:textId="437755F6" w:rsidR="00DF7E2A" w:rsidRPr="00B82924" w:rsidRDefault="00DD20B1" w:rsidP="00DF7E2A">
      <w:pPr>
        <w:rPr>
          <w:lang w:val="sr-Cyrl-RS"/>
        </w:rPr>
      </w:pPr>
      <w:r w:rsidRPr="00B82924">
        <w:rPr>
          <w:lang w:val="sr-Cyrl-RS"/>
        </w:rPr>
        <w:lastRenderedPageBreak/>
        <w:t xml:space="preserve">На слици хх је приказан дијаграм секвенци на коме је описан процес измене шифре корисника. Корисник притиском на дугме „промени шифру“ покреће функцију у клијенсткој компоненти која прво проверава да ли су сва поља попуњена, а након тога проверава да ли се нова шифра поклапа са поновним уносом нове шифре. Уколико је дошло до грешке на некој од провера, порука грешке се исписује на страни. У супротном подаци се прослеђују серверској компоненти, која </w:t>
      </w:r>
      <w:del w:id="71" w:author="Boban" w:date="2017-06-11T22:46:00Z">
        <w:r w:rsidRPr="00B82924" w:rsidDel="00047CD1">
          <w:rPr>
            <w:lang w:val="sr-Cyrl-RS"/>
          </w:rPr>
          <w:delText xml:space="preserve">пров </w:delText>
        </w:r>
      </w:del>
      <w:r w:rsidRPr="00B82924">
        <w:rPr>
          <w:lang w:val="sr-Cyrl-RS"/>
        </w:rPr>
        <w:t>проверава да ли је стара шифра исправна. Уколико јесте уписује нову шифру уместо старе и враћа поруку клиј</w:t>
      </w:r>
      <w:ins w:id="72" w:author="Boban" w:date="2017-06-11T22:46:00Z">
        <w:r w:rsidR="00047CD1">
          <w:rPr>
            <w:lang w:val="sr-Cyrl-RS"/>
          </w:rPr>
          <w:t>е</w:t>
        </w:r>
      </w:ins>
      <w:r w:rsidRPr="00B82924">
        <w:rPr>
          <w:lang w:val="sr-Cyrl-RS"/>
        </w:rPr>
        <w:t>нтској компоненти која о том обавштава корисника. У супротном враћа се порука са грешком и о томе се обавештава корисник.</w:t>
      </w:r>
    </w:p>
    <w:p w14:paraId="2FA55CC5" w14:textId="77777777" w:rsidR="00DF7E2A" w:rsidRPr="00B82924" w:rsidRDefault="00632E22" w:rsidP="00DF7E2A">
      <w:pPr>
        <w:rPr>
          <w:lang w:val="sr-Cyrl-RS"/>
        </w:rPr>
      </w:pPr>
      <w:commentRangeStart w:id="73"/>
      <w:r w:rsidRPr="00B82924">
        <w:rPr>
          <w:noProof/>
          <w:lang w:val="sr-Cyrl-RS" w:eastAsia="en-US"/>
        </w:rPr>
        <w:t>СЛИКА ЗА ПРОМЕНУ ШИФРЕ НОВА</w:t>
      </w:r>
      <w:commentRangeEnd w:id="73"/>
      <w:r w:rsidR="00F46276">
        <w:rPr>
          <w:rStyle w:val="CommentReference"/>
        </w:rPr>
        <w:commentReference w:id="73"/>
      </w:r>
    </w:p>
    <w:p w14:paraId="75E4B06E" w14:textId="77777777" w:rsidR="00DF7E2A" w:rsidRPr="00B82924" w:rsidRDefault="00DF7E2A" w:rsidP="00DF7E2A">
      <w:pPr>
        <w:tabs>
          <w:tab w:val="left" w:pos="2152"/>
        </w:tabs>
        <w:rPr>
          <w:lang w:val="sr-Cyrl-RS"/>
        </w:rPr>
      </w:pPr>
      <w:r w:rsidRPr="00B82924">
        <w:rPr>
          <w:lang w:val="sr-Cyrl-RS"/>
        </w:rPr>
        <w:tab/>
      </w:r>
    </w:p>
    <w:p w14:paraId="61515502" w14:textId="77777777" w:rsidR="00DF7E2A" w:rsidRPr="00B82924" w:rsidRDefault="00DF7E2A" w:rsidP="00DF7E2A">
      <w:pPr>
        <w:rPr>
          <w:lang w:val="sr-Cyrl-RS"/>
        </w:rPr>
      </w:pPr>
    </w:p>
    <w:p w14:paraId="0837210C" w14:textId="77777777" w:rsidR="00DF7E2A" w:rsidRPr="00B82924" w:rsidRDefault="00DF7E2A" w:rsidP="00DF7E2A">
      <w:pPr>
        <w:rPr>
          <w:lang w:val="sr-Cyrl-RS"/>
        </w:rPr>
      </w:pPr>
    </w:p>
    <w:p w14:paraId="45FB6B60" w14:textId="77777777" w:rsidR="00DF7E2A" w:rsidRPr="00B82924" w:rsidRDefault="00DF7E2A" w:rsidP="00DF7E2A">
      <w:pPr>
        <w:rPr>
          <w:lang w:val="sr-Cyrl-RS"/>
        </w:rPr>
      </w:pPr>
    </w:p>
    <w:p w14:paraId="59532D8C" w14:textId="77777777" w:rsidR="00DF7E2A" w:rsidRPr="00B82924" w:rsidRDefault="00DF7E2A" w:rsidP="00DF7E2A">
      <w:pPr>
        <w:rPr>
          <w:lang w:val="sr-Cyrl-RS"/>
        </w:rPr>
      </w:pPr>
    </w:p>
    <w:p w14:paraId="67072E5F" w14:textId="77777777" w:rsidR="00DF7E2A" w:rsidRPr="00B82924" w:rsidRDefault="00DF7E2A" w:rsidP="00DF7E2A">
      <w:pPr>
        <w:rPr>
          <w:lang w:val="sr-Cyrl-RS"/>
        </w:rPr>
      </w:pPr>
    </w:p>
    <w:p w14:paraId="198ADC8A" w14:textId="77777777" w:rsidR="00DF7E2A" w:rsidRPr="00B82924" w:rsidRDefault="00DF7E2A" w:rsidP="00DF7E2A">
      <w:pPr>
        <w:rPr>
          <w:lang w:val="sr-Cyrl-RS"/>
        </w:rPr>
      </w:pPr>
    </w:p>
    <w:p w14:paraId="7F3B4E6E" w14:textId="77777777" w:rsidR="00DF7E2A" w:rsidRPr="00B82924" w:rsidRDefault="00DF7E2A" w:rsidP="00DF7E2A">
      <w:pPr>
        <w:rPr>
          <w:lang w:val="sr-Cyrl-RS"/>
        </w:rPr>
      </w:pPr>
    </w:p>
    <w:p w14:paraId="213CC9EC" w14:textId="77777777" w:rsidR="00DF7E2A" w:rsidRPr="00B82924" w:rsidRDefault="00DF7E2A" w:rsidP="00DF7E2A">
      <w:pPr>
        <w:rPr>
          <w:lang w:val="sr-Cyrl-RS"/>
        </w:rPr>
      </w:pPr>
    </w:p>
    <w:p w14:paraId="341B353B" w14:textId="77777777" w:rsidR="00632E22" w:rsidRPr="00B82924" w:rsidRDefault="00632E22" w:rsidP="00DF7E2A">
      <w:pPr>
        <w:rPr>
          <w:lang w:val="sr-Cyrl-RS"/>
        </w:rPr>
      </w:pPr>
    </w:p>
    <w:p w14:paraId="12D5F1C0" w14:textId="77777777" w:rsidR="00632E22" w:rsidRPr="00B82924" w:rsidRDefault="00632E22" w:rsidP="00632E22">
      <w:pPr>
        <w:rPr>
          <w:lang w:val="sr-Cyrl-RS"/>
        </w:rPr>
      </w:pPr>
      <w:r w:rsidRPr="00B82924">
        <w:rPr>
          <w:lang w:val="sr-Cyrl-RS"/>
        </w:rPr>
        <w:br w:type="page"/>
      </w:r>
    </w:p>
    <w:p w14:paraId="34A81A02" w14:textId="77777777" w:rsidR="00632E22" w:rsidRPr="00B82924" w:rsidRDefault="00632E22" w:rsidP="00632E22">
      <w:pPr>
        <w:pStyle w:val="Heading2"/>
        <w:rPr>
          <w:lang w:val="sr-Cyrl-RS"/>
        </w:rPr>
      </w:pPr>
      <w:bookmarkStart w:id="74" w:name="_Toc484365414"/>
      <w:r w:rsidRPr="00B82924">
        <w:rPr>
          <w:lang w:val="sr-Cyrl-RS"/>
        </w:rPr>
        <w:lastRenderedPageBreak/>
        <w:t>9.3 Приказ почетне стране</w:t>
      </w:r>
      <w:bookmarkEnd w:id="74"/>
    </w:p>
    <w:p w14:paraId="2FFA8E9A" w14:textId="77777777" w:rsidR="00460547" w:rsidRPr="00B82924" w:rsidRDefault="00460547" w:rsidP="00DF7E2A">
      <w:pPr>
        <w:rPr>
          <w:lang w:val="sr-Cyrl-RS"/>
        </w:rPr>
      </w:pPr>
      <w:r w:rsidRPr="00B82924">
        <w:rPr>
          <w:noProof/>
          <w:lang w:val="sr-Cyrl-RS" w:eastAsia="en-US"/>
        </w:rPr>
        <mc:AlternateContent>
          <mc:Choice Requires="wps">
            <w:drawing>
              <wp:anchor distT="0" distB="0" distL="114300" distR="114300" simplePos="0" relativeHeight="251834368" behindDoc="0" locked="0" layoutInCell="1" allowOverlap="1" wp14:anchorId="430BBB6D" wp14:editId="34222136">
                <wp:simplePos x="0" y="0"/>
                <wp:positionH relativeFrom="column">
                  <wp:posOffset>0</wp:posOffset>
                </wp:positionH>
                <wp:positionV relativeFrom="paragraph">
                  <wp:posOffset>4427220</wp:posOffset>
                </wp:positionV>
                <wp:extent cx="5943600" cy="635"/>
                <wp:effectExtent l="0" t="0" r="0" b="0"/>
                <wp:wrapTopAndBottom/>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F1F64EE" w14:textId="77777777" w:rsidR="006A36E9" w:rsidRPr="00CC050E" w:rsidRDefault="006A36E9" w:rsidP="00460547">
                            <w:pPr>
                              <w:pStyle w:val="Caption"/>
                              <w:jc w:val="center"/>
                              <w:rPr>
                                <w:noProof/>
                                <w:sz w:val="24"/>
                              </w:rPr>
                            </w:pPr>
                            <w:r>
                              <w:t xml:space="preserve">Слика </w:t>
                            </w:r>
                            <w:r>
                              <w:rPr>
                                <w:lang w:val="sr-Cyrl-RS"/>
                              </w:rPr>
                              <w:t>69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BB6D" id="Text Box 164" o:spid="_x0000_s1076" type="#_x0000_t202" style="position:absolute;left:0;text-align:left;margin-left:0;margin-top:348.6pt;width:46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" stroked="f">
                <v:textbox style="mso-fit-shape-to-text:t" inset="0,0,0,0">
                  <w:txbxContent>
                    <w:p w14:paraId="0F1F64EE" w14:textId="77777777" w:rsidR="006A36E9" w:rsidRPr="00CC050E" w:rsidRDefault="006A36E9" w:rsidP="00460547">
                      <w:pPr>
                        <w:pStyle w:val="Caption"/>
                        <w:jc w:val="center"/>
                        <w:rPr>
                          <w:noProof/>
                          <w:sz w:val="24"/>
                        </w:rPr>
                      </w:pPr>
                      <w:r>
                        <w:t xml:space="preserve">Слика </w:t>
                      </w:r>
                      <w:r>
                        <w:rPr>
                          <w:lang w:val="sr-Cyrl-RS"/>
                        </w:rPr>
                        <w:t>69 Приказ плантаже</w:t>
                      </w:r>
                    </w:p>
                  </w:txbxContent>
                </v:textbox>
                <w10:wrap type="topAndBottom"/>
              </v:shape>
            </w:pict>
          </mc:Fallback>
        </mc:AlternateContent>
      </w:r>
      <w:r w:rsidR="00632E22" w:rsidRPr="00B82924">
        <w:rPr>
          <w:noProof/>
          <w:lang w:val="sr-Cyrl-RS" w:eastAsia="en-US"/>
        </w:rPr>
        <w:drawing>
          <wp:anchor distT="0" distB="0" distL="114300" distR="114300" simplePos="0" relativeHeight="251832320" behindDoc="0" locked="0" layoutInCell="1" allowOverlap="1" wp14:anchorId="1C60DB94" wp14:editId="4AD470C4">
            <wp:simplePos x="0" y="0"/>
            <wp:positionH relativeFrom="margin">
              <wp:align>right</wp:align>
            </wp:positionH>
            <wp:positionV relativeFrom="paragraph">
              <wp:posOffset>1254573</wp:posOffset>
            </wp:positionV>
            <wp:extent cx="5943600" cy="3115945"/>
            <wp:effectExtent l="0" t="0" r="0" b="825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howPlantation.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anchor>
        </w:drawing>
      </w:r>
      <w:r w:rsidR="00632E22" w:rsidRPr="00B82924">
        <w:rPr>
          <w:lang w:val="sr-Cyrl-RS"/>
        </w:rPr>
        <w:t xml:space="preserve">На дијаграму је приказан процес приказа плантаже. Корисник из листе плантажа притиском на дугме прикажи покреће функцију </w:t>
      </w:r>
      <w:r w:rsidRPr="00B82924">
        <w:rPr>
          <w:lang w:val="sr-Cyrl-RS"/>
        </w:rPr>
        <w:t>у клијентској компоненти која серверској шаље захтев за информацијама о плантажи са прослеђеном ознаком. Серверска компонента прво узима податке о плантажи из MySql базе, а након тога преузима и координате из Mongo базе. После тога све те податке прослеђуј клијентској компоннти која их приказује на страни.</w:t>
      </w:r>
    </w:p>
    <w:p w14:paraId="3A3D758C" w14:textId="77777777" w:rsidR="00460547" w:rsidRPr="00B82924" w:rsidRDefault="00460547" w:rsidP="00460547">
      <w:pPr>
        <w:rPr>
          <w:lang w:val="sr-Cyrl-RS"/>
        </w:rPr>
      </w:pPr>
    </w:p>
    <w:p w14:paraId="62D36043" w14:textId="77777777" w:rsidR="00716329" w:rsidRPr="00B82924" w:rsidRDefault="00460547" w:rsidP="00460547">
      <w:pPr>
        <w:tabs>
          <w:tab w:val="left" w:pos="1643"/>
        </w:tabs>
        <w:ind w:firstLine="0"/>
        <w:rPr>
          <w:lang w:val="sr-Cyrl-RS"/>
        </w:rPr>
      </w:pPr>
      <w:r w:rsidRPr="00B82924">
        <w:rPr>
          <w:lang w:val="sr-Cyrl-RS"/>
        </w:rPr>
        <w:tab/>
      </w:r>
    </w:p>
    <w:p w14:paraId="6220D376" w14:textId="77777777" w:rsidR="00716329" w:rsidRPr="00B82924" w:rsidRDefault="00716329" w:rsidP="00716329">
      <w:pPr>
        <w:rPr>
          <w:lang w:val="sr-Cyrl-RS"/>
        </w:rPr>
      </w:pPr>
      <w:r w:rsidRPr="00B82924">
        <w:rPr>
          <w:lang w:val="sr-Cyrl-RS"/>
        </w:rPr>
        <w:br w:type="page"/>
      </w:r>
    </w:p>
    <w:p w14:paraId="205D5001" w14:textId="77777777" w:rsidR="00460547" w:rsidRPr="00B82924" w:rsidRDefault="00716329" w:rsidP="00460547">
      <w:pPr>
        <w:tabs>
          <w:tab w:val="left" w:pos="1643"/>
        </w:tabs>
        <w:ind w:firstLine="0"/>
        <w:rPr>
          <w:lang w:val="sr-Cyrl-RS"/>
        </w:rPr>
      </w:pPr>
      <w:r w:rsidRPr="00B82924">
        <w:rPr>
          <w:lang w:val="sr-Cyrl-RS"/>
        </w:rPr>
        <w:lastRenderedPageBreak/>
        <w:tab/>
      </w:r>
      <w:r w:rsidR="00460547" w:rsidRPr="00B82924">
        <w:rPr>
          <w:lang w:val="sr-Cyrl-RS"/>
        </w:rPr>
        <w:t xml:space="preserve">На слици хх је приказан дијаграм секвенци на коме је описан процес премене података о плантажи. За изабрану плантажу се учитавају подаци из базе података(координате и остали подаци) и приказују се на страни. Корисник након измене података притиском на дугме прослеђује податке </w:t>
      </w:r>
      <w:r w:rsidRPr="00B82924">
        <w:rPr>
          <w:lang w:val="sr-Cyrl-RS"/>
        </w:rPr>
        <w:t>серверској компоненти која те податке уписује у одговарајућу базу.</w:t>
      </w:r>
    </w:p>
    <w:p w14:paraId="36D2ECB0" w14:textId="77777777" w:rsidR="00460547" w:rsidRPr="00B82924" w:rsidRDefault="00116651" w:rsidP="00460547">
      <w:pPr>
        <w:rPr>
          <w:lang w:val="sr-Cyrl-RS"/>
        </w:rPr>
      </w:pPr>
      <w:r w:rsidRPr="00B82924">
        <w:rPr>
          <w:noProof/>
          <w:lang w:val="sr-Cyrl-RS" w:eastAsia="en-US"/>
        </w:rPr>
        <mc:AlternateContent>
          <mc:Choice Requires="wps">
            <w:drawing>
              <wp:anchor distT="0" distB="0" distL="114300" distR="114300" simplePos="0" relativeHeight="251839488" behindDoc="0" locked="0" layoutInCell="1" allowOverlap="1" wp14:anchorId="52F6EB4A" wp14:editId="65AD58C9">
                <wp:simplePos x="0" y="0"/>
                <wp:positionH relativeFrom="column">
                  <wp:posOffset>0</wp:posOffset>
                </wp:positionH>
                <wp:positionV relativeFrom="paragraph">
                  <wp:posOffset>4730750</wp:posOffset>
                </wp:positionV>
                <wp:extent cx="5943600"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29F8F22" w14:textId="77777777" w:rsidR="006A36E9" w:rsidRPr="00222371" w:rsidRDefault="006A36E9" w:rsidP="00116651">
                            <w:pPr>
                              <w:pStyle w:val="Caption"/>
                              <w:jc w:val="center"/>
                              <w:rPr>
                                <w:noProof/>
                                <w:sz w:val="24"/>
                              </w:rPr>
                            </w:pPr>
                            <w:r>
                              <w:t xml:space="preserve">Слика </w:t>
                            </w:r>
                            <w:r>
                              <w:rPr>
                                <w:lang w:val="sr-Cyrl-RS"/>
                              </w:rPr>
                              <w:t>70 Промена података о плантажи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6EB4A" id="Text Box 168" o:spid="_x0000_s1077" type="#_x0000_t202" style="position:absolute;left:0;text-align:left;margin-left:0;margin-top:372.5pt;width:468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" stroked="f">
                <v:textbox style="mso-fit-shape-to-text:t" inset="0,0,0,0">
                  <w:txbxContent>
                    <w:p w14:paraId="529F8F22" w14:textId="77777777" w:rsidR="006A36E9" w:rsidRPr="00222371" w:rsidRDefault="006A36E9" w:rsidP="00116651">
                      <w:pPr>
                        <w:pStyle w:val="Caption"/>
                        <w:jc w:val="center"/>
                        <w:rPr>
                          <w:noProof/>
                          <w:sz w:val="24"/>
                        </w:rPr>
                      </w:pPr>
                      <w:r>
                        <w:t xml:space="preserve">Слика </w:t>
                      </w:r>
                      <w:r>
                        <w:rPr>
                          <w:lang w:val="sr-Cyrl-RS"/>
                        </w:rPr>
                        <w:t>70 Промена података о плантажи</w:t>
                      </w:r>
                    </w:p>
                  </w:txbxContent>
                </v:textbox>
                <w10:wrap type="square"/>
              </v:shape>
            </w:pict>
          </mc:Fallback>
        </mc:AlternateContent>
      </w:r>
      <w:commentRangeStart w:id="75"/>
      <w:r w:rsidR="00716329" w:rsidRPr="00B82924">
        <w:rPr>
          <w:noProof/>
          <w:lang w:val="sr-Cyrl-RS" w:eastAsia="en-US"/>
        </w:rPr>
        <w:drawing>
          <wp:anchor distT="0" distB="0" distL="114300" distR="114300" simplePos="0" relativeHeight="251835392" behindDoc="0" locked="0" layoutInCell="1" allowOverlap="1" wp14:anchorId="46340E3B" wp14:editId="5612C6E6">
            <wp:simplePos x="0" y="0"/>
            <wp:positionH relativeFrom="column">
              <wp:posOffset>0</wp:posOffset>
            </wp:positionH>
            <wp:positionV relativeFrom="paragraph">
              <wp:posOffset>300355</wp:posOffset>
            </wp:positionV>
            <wp:extent cx="5943600" cy="4373245"/>
            <wp:effectExtent l="0" t="0" r="0" b="825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updatePlantatio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anchor>
        </w:drawing>
      </w:r>
      <w:commentRangeEnd w:id="75"/>
      <w:r w:rsidR="00047CD1">
        <w:rPr>
          <w:rStyle w:val="CommentReference"/>
        </w:rPr>
        <w:commentReference w:id="75"/>
      </w:r>
    </w:p>
    <w:p w14:paraId="54CEE9DD" w14:textId="77777777" w:rsidR="00460547" w:rsidRPr="00B82924" w:rsidRDefault="00460547" w:rsidP="00460547">
      <w:pPr>
        <w:rPr>
          <w:lang w:val="sr-Cyrl-RS"/>
        </w:rPr>
      </w:pPr>
    </w:p>
    <w:p w14:paraId="20EE9988" w14:textId="77777777" w:rsidR="00460547" w:rsidRPr="00B82924" w:rsidRDefault="00460547" w:rsidP="00460547">
      <w:pPr>
        <w:rPr>
          <w:lang w:val="sr-Cyrl-RS"/>
        </w:rPr>
      </w:pPr>
    </w:p>
    <w:p w14:paraId="7C84AC80" w14:textId="77777777" w:rsidR="00460547" w:rsidRPr="00B82924" w:rsidRDefault="00460547" w:rsidP="00460547">
      <w:pPr>
        <w:rPr>
          <w:lang w:val="sr-Cyrl-RS"/>
        </w:rPr>
      </w:pPr>
    </w:p>
    <w:p w14:paraId="08DAB040" w14:textId="77777777" w:rsidR="00460547" w:rsidRPr="00B82924" w:rsidRDefault="00460547" w:rsidP="00460547">
      <w:pPr>
        <w:rPr>
          <w:lang w:val="sr-Cyrl-RS"/>
        </w:rPr>
      </w:pPr>
    </w:p>
    <w:p w14:paraId="48A84391" w14:textId="77777777" w:rsidR="00460547" w:rsidRPr="00B82924" w:rsidRDefault="00460547" w:rsidP="00460547">
      <w:pPr>
        <w:rPr>
          <w:lang w:val="sr-Cyrl-RS"/>
        </w:rPr>
      </w:pPr>
    </w:p>
    <w:p w14:paraId="7A34F3FA" w14:textId="77777777" w:rsidR="00460547" w:rsidRPr="00B82924" w:rsidRDefault="00460547" w:rsidP="00460547">
      <w:pPr>
        <w:rPr>
          <w:lang w:val="sr-Cyrl-RS"/>
        </w:rPr>
      </w:pPr>
    </w:p>
    <w:p w14:paraId="5C80CA02" w14:textId="77777777" w:rsidR="00460547" w:rsidRPr="00B82924" w:rsidRDefault="00460547" w:rsidP="00460547">
      <w:pPr>
        <w:rPr>
          <w:lang w:val="sr-Cyrl-RS"/>
        </w:rPr>
      </w:pPr>
    </w:p>
    <w:p w14:paraId="53D2A93C" w14:textId="77777777" w:rsidR="00460547" w:rsidRPr="00B82924" w:rsidRDefault="00460547" w:rsidP="00460547">
      <w:pPr>
        <w:rPr>
          <w:lang w:val="sr-Cyrl-RS"/>
        </w:rPr>
      </w:pPr>
    </w:p>
    <w:p w14:paraId="53B33BF6" w14:textId="77777777" w:rsidR="00E05882" w:rsidRPr="00B82924" w:rsidRDefault="00716329" w:rsidP="00460547">
      <w:pPr>
        <w:rPr>
          <w:lang w:val="sr-Cyrl-RS"/>
        </w:rPr>
      </w:pPr>
      <w:r w:rsidRPr="00B82924">
        <w:rPr>
          <w:lang w:val="sr-Cyrl-RS"/>
        </w:rPr>
        <w:t>Брисање плантажа се обавља једноставним притиском на дугме „обриши“ што преко клијентске компоненте прослеђује серверској ознаку плантаже која треба да се обрише. Серверска компонента брише податке о координатама из јдне баз и основне податке о плантажи из друге. Након успешног брисања приказује се порука о томе.</w:t>
      </w:r>
    </w:p>
    <w:p w14:paraId="1E102C0E" w14:textId="77777777" w:rsidR="00716329" w:rsidRPr="00B82924" w:rsidRDefault="00116651" w:rsidP="00460547">
      <w:pPr>
        <w:rPr>
          <w:lang w:val="sr-Cyrl-RS"/>
        </w:rPr>
      </w:pPr>
      <w:r w:rsidRPr="00B82924">
        <w:rPr>
          <w:noProof/>
          <w:lang w:val="sr-Cyrl-RS" w:eastAsia="en-US"/>
        </w:rPr>
        <mc:AlternateContent>
          <mc:Choice Requires="wps">
            <w:drawing>
              <wp:anchor distT="0" distB="0" distL="114300" distR="114300" simplePos="0" relativeHeight="251841536" behindDoc="0" locked="0" layoutInCell="1" allowOverlap="1" wp14:anchorId="29653AC0" wp14:editId="2B8B9F62">
                <wp:simplePos x="0" y="0"/>
                <wp:positionH relativeFrom="column">
                  <wp:posOffset>0</wp:posOffset>
                </wp:positionH>
                <wp:positionV relativeFrom="paragraph">
                  <wp:posOffset>3895725</wp:posOffset>
                </wp:positionV>
                <wp:extent cx="5943600" cy="635"/>
                <wp:effectExtent l="0" t="0" r="0" b="0"/>
                <wp:wrapSquare wrapText="bothSides"/>
                <wp:docPr id="169" name="Text Box 1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9AF7FD4" w14:textId="77777777" w:rsidR="006A36E9" w:rsidRPr="00025411" w:rsidRDefault="006A36E9" w:rsidP="00116651">
                            <w:pPr>
                              <w:pStyle w:val="Caption"/>
                              <w:jc w:val="center"/>
                              <w:rPr>
                                <w:noProof/>
                                <w:sz w:val="24"/>
                              </w:rPr>
                            </w:pPr>
                            <w:r>
                              <w:t xml:space="preserve">Слика </w:t>
                            </w:r>
                            <w:r>
                              <w:rPr>
                                <w:lang w:val="sr-Cyrl-RS"/>
                              </w:rPr>
                              <w:t>71 брисање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3AC0" id="Text Box 169" o:spid="_x0000_s1078" type="#_x0000_t202" style="position:absolute;left:0;text-align:left;margin-left:0;margin-top:306.75pt;width:46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" stroked="f">
                <v:textbox style="mso-fit-shape-to-text:t" inset="0,0,0,0">
                  <w:txbxContent>
                    <w:p w14:paraId="79AF7FD4" w14:textId="77777777" w:rsidR="006A36E9" w:rsidRPr="00025411" w:rsidRDefault="006A36E9" w:rsidP="00116651">
                      <w:pPr>
                        <w:pStyle w:val="Caption"/>
                        <w:jc w:val="center"/>
                        <w:rPr>
                          <w:noProof/>
                          <w:sz w:val="24"/>
                        </w:rPr>
                      </w:pPr>
                      <w:r>
                        <w:t xml:space="preserve">Слика </w:t>
                      </w:r>
                      <w:r>
                        <w:rPr>
                          <w:lang w:val="sr-Cyrl-RS"/>
                        </w:rPr>
                        <w:t>71 брисање плантажа</w:t>
                      </w:r>
                    </w:p>
                  </w:txbxContent>
                </v:textbox>
                <w10:wrap type="square"/>
              </v:shape>
            </w:pict>
          </mc:Fallback>
        </mc:AlternateContent>
      </w:r>
      <w:commentRangeStart w:id="76"/>
      <w:r w:rsidR="00716329" w:rsidRPr="00B82924">
        <w:rPr>
          <w:noProof/>
          <w:lang w:val="sr-Cyrl-RS" w:eastAsia="en-US"/>
        </w:rPr>
        <w:drawing>
          <wp:anchor distT="0" distB="0" distL="114300" distR="114300" simplePos="0" relativeHeight="251836416" behindDoc="0" locked="0" layoutInCell="1" allowOverlap="1" wp14:anchorId="266E3EF5" wp14:editId="6E71F400">
            <wp:simplePos x="0" y="0"/>
            <wp:positionH relativeFrom="column">
              <wp:posOffset>0</wp:posOffset>
            </wp:positionH>
            <wp:positionV relativeFrom="paragraph">
              <wp:posOffset>300355</wp:posOffset>
            </wp:positionV>
            <wp:extent cx="5943600" cy="3538220"/>
            <wp:effectExtent l="0" t="0" r="0" b="508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eletePlantation.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anchor>
        </w:drawing>
      </w:r>
      <w:commentRangeEnd w:id="76"/>
      <w:r w:rsidR="002C1031">
        <w:rPr>
          <w:rStyle w:val="CommentReference"/>
        </w:rPr>
        <w:commentReference w:id="76"/>
      </w:r>
    </w:p>
    <w:p w14:paraId="6D76C6D6" w14:textId="77777777" w:rsidR="00716329" w:rsidRPr="00B82924" w:rsidRDefault="00716329" w:rsidP="00460547">
      <w:pPr>
        <w:rPr>
          <w:lang w:val="sr-Cyrl-RS"/>
        </w:rPr>
      </w:pPr>
    </w:p>
    <w:p w14:paraId="00B6F0F7" w14:textId="77777777" w:rsidR="00716329" w:rsidRPr="00B82924" w:rsidRDefault="00716329" w:rsidP="00716329">
      <w:pPr>
        <w:rPr>
          <w:lang w:val="sr-Cyrl-RS"/>
        </w:rPr>
      </w:pPr>
      <w:r w:rsidRPr="00B82924">
        <w:rPr>
          <w:lang w:val="sr-Cyrl-RS"/>
        </w:rPr>
        <w:br w:type="page"/>
      </w:r>
    </w:p>
    <w:p w14:paraId="0546D288" w14:textId="77777777" w:rsidR="00716329" w:rsidRPr="00B82924" w:rsidRDefault="00716329" w:rsidP="00716329">
      <w:pPr>
        <w:pStyle w:val="Heading2"/>
        <w:rPr>
          <w:lang w:val="sr-Cyrl-RS"/>
        </w:rPr>
      </w:pPr>
      <w:bookmarkStart w:id="77" w:name="_Toc484365415"/>
      <w:r w:rsidRPr="00B82924">
        <w:rPr>
          <w:lang w:val="sr-Cyrl-RS"/>
        </w:rPr>
        <w:lastRenderedPageBreak/>
        <w:t>9.4 Управљање сарадницима</w:t>
      </w:r>
      <w:bookmarkEnd w:id="77"/>
    </w:p>
    <w:p w14:paraId="090751A0" w14:textId="77777777" w:rsidR="00716329" w:rsidRPr="00B82924" w:rsidRDefault="00116651" w:rsidP="00716329">
      <w:pPr>
        <w:rPr>
          <w:lang w:val="sr-Cyrl-RS"/>
        </w:rPr>
      </w:pPr>
      <w:r w:rsidRPr="00B82924">
        <w:rPr>
          <w:noProof/>
          <w:lang w:val="sr-Cyrl-RS" w:eastAsia="en-US"/>
        </w:rPr>
        <mc:AlternateContent>
          <mc:Choice Requires="wps">
            <w:drawing>
              <wp:anchor distT="0" distB="0" distL="114300" distR="114300" simplePos="0" relativeHeight="251843584" behindDoc="0" locked="0" layoutInCell="1" allowOverlap="1" wp14:anchorId="24AA8A47" wp14:editId="3D879D62">
                <wp:simplePos x="0" y="0"/>
                <wp:positionH relativeFrom="column">
                  <wp:posOffset>0</wp:posOffset>
                </wp:positionH>
                <wp:positionV relativeFrom="paragraph">
                  <wp:posOffset>4464685</wp:posOffset>
                </wp:positionV>
                <wp:extent cx="594360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B558766" w14:textId="77777777" w:rsidR="006A36E9" w:rsidRPr="001A23BC" w:rsidRDefault="006A36E9" w:rsidP="00116651">
                            <w:pPr>
                              <w:pStyle w:val="Caption"/>
                              <w:jc w:val="center"/>
                              <w:rPr>
                                <w:noProof/>
                                <w:sz w:val="24"/>
                              </w:rPr>
                            </w:pPr>
                            <w:r>
                              <w:t xml:space="preserve">Слика </w:t>
                            </w:r>
                            <w:r>
                              <w:rPr>
                                <w:lang w:val="sr-Cyrl-RS"/>
                              </w:rPr>
                              <w:t>72 листа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A8A47" id="Text Box 170" o:spid="_x0000_s1079" type="#_x0000_t202" style="position:absolute;left:0;text-align:left;margin-left:0;margin-top:351.55pt;width:468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" stroked="f">
                <v:textbox style="mso-fit-shape-to-text:t" inset="0,0,0,0">
                  <w:txbxContent>
                    <w:p w14:paraId="7B558766" w14:textId="77777777" w:rsidR="006A36E9" w:rsidRPr="001A23BC" w:rsidRDefault="006A36E9" w:rsidP="00116651">
                      <w:pPr>
                        <w:pStyle w:val="Caption"/>
                        <w:jc w:val="center"/>
                        <w:rPr>
                          <w:noProof/>
                          <w:sz w:val="24"/>
                        </w:rPr>
                      </w:pPr>
                      <w:r>
                        <w:t xml:space="preserve">Слика </w:t>
                      </w:r>
                      <w:r>
                        <w:rPr>
                          <w:lang w:val="sr-Cyrl-RS"/>
                        </w:rPr>
                        <w:t>72 листа радника</w:t>
                      </w:r>
                    </w:p>
                  </w:txbxContent>
                </v:textbox>
                <w10:wrap type="topAndBottom"/>
              </v:shape>
            </w:pict>
          </mc:Fallback>
        </mc:AlternateContent>
      </w:r>
      <w:r w:rsidR="00716329" w:rsidRPr="00B82924">
        <w:rPr>
          <w:noProof/>
          <w:lang w:val="sr-Cyrl-RS" w:eastAsia="en-US"/>
        </w:rPr>
        <w:drawing>
          <wp:anchor distT="0" distB="0" distL="114300" distR="114300" simplePos="0" relativeHeight="251837440" behindDoc="0" locked="0" layoutInCell="1" allowOverlap="1" wp14:anchorId="16AD9F68" wp14:editId="1DC9145A">
            <wp:simplePos x="0" y="0"/>
            <wp:positionH relativeFrom="margin">
              <wp:align>right</wp:align>
            </wp:positionH>
            <wp:positionV relativeFrom="paragraph">
              <wp:posOffset>926166</wp:posOffset>
            </wp:positionV>
            <wp:extent cx="5943600" cy="3481705"/>
            <wp:effectExtent l="0" t="0" r="0" b="444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workers lis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anchor>
        </w:drawing>
      </w:r>
      <w:r w:rsidR="00716329" w:rsidRPr="00B82924">
        <w:rPr>
          <w:lang w:val="sr-Cyrl-RS"/>
        </w:rPr>
        <w:t>На дијаграму је приказан процес листања свих запослених. Приликом отварања стране "Моји људи" клијентска компонента шаље захтев серверској за добијање запослених. Серверска компонента узима из базе списак, прослеђује га клијентској компоненти која га приказује на страни.</w:t>
      </w:r>
    </w:p>
    <w:p w14:paraId="78D31828" w14:textId="77777777" w:rsidR="00116651" w:rsidRPr="00B82924" w:rsidRDefault="00116651">
      <w:pPr>
        <w:ind w:firstLine="0"/>
        <w:jc w:val="left"/>
        <w:rPr>
          <w:lang w:val="sr-Cyrl-RS"/>
        </w:rPr>
      </w:pPr>
      <w:r w:rsidRPr="00B82924">
        <w:rPr>
          <w:lang w:val="sr-Cyrl-RS"/>
        </w:rPr>
        <w:br w:type="page"/>
      </w:r>
    </w:p>
    <w:p w14:paraId="5552BDD5" w14:textId="77777777" w:rsidR="00716329" w:rsidRPr="00B82924" w:rsidRDefault="00116651" w:rsidP="00116651">
      <w:pPr>
        <w:rPr>
          <w:lang w:val="sr-Cyrl-RS"/>
        </w:rPr>
      </w:pPr>
      <w:r w:rsidRPr="00B82924">
        <w:rPr>
          <w:noProof/>
          <w:lang w:val="sr-Cyrl-RS" w:eastAsia="en-US"/>
        </w:rPr>
        <w:lastRenderedPageBreak/>
        <mc:AlternateContent>
          <mc:Choice Requires="wps">
            <w:drawing>
              <wp:anchor distT="0" distB="0" distL="114300" distR="114300" simplePos="0" relativeHeight="251846656" behindDoc="0" locked="0" layoutInCell="1" allowOverlap="1" wp14:anchorId="461E83AE" wp14:editId="1BAE92E3">
                <wp:simplePos x="0" y="0"/>
                <wp:positionH relativeFrom="column">
                  <wp:posOffset>0</wp:posOffset>
                </wp:positionH>
                <wp:positionV relativeFrom="paragraph">
                  <wp:posOffset>4526280</wp:posOffset>
                </wp:positionV>
                <wp:extent cx="5943600"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A786022" w14:textId="77777777" w:rsidR="006A36E9" w:rsidRPr="000C6F4F" w:rsidRDefault="006A36E9" w:rsidP="00116651">
                            <w:pPr>
                              <w:pStyle w:val="Caption"/>
                              <w:jc w:val="center"/>
                              <w:rPr>
                                <w:noProof/>
                                <w:sz w:val="24"/>
                              </w:rPr>
                            </w:pPr>
                            <w:r>
                              <w:t xml:space="preserve">Слика </w:t>
                            </w:r>
                            <w:r>
                              <w:rPr>
                                <w:lang w:val="sr-Cyrl-RS"/>
                              </w:rPr>
                              <w:t>73 промена улог сараднику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E83AE" id="Text Box 172" o:spid="_x0000_s1080" type="#_x0000_t202" style="position:absolute;left:0;text-align:left;margin-left:0;margin-top:356.4pt;width:46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" stroked="f">
                <v:textbox style="mso-fit-shape-to-text:t" inset="0,0,0,0">
                  <w:txbxContent>
                    <w:p w14:paraId="5A786022" w14:textId="77777777" w:rsidR="006A36E9" w:rsidRPr="000C6F4F" w:rsidRDefault="006A36E9" w:rsidP="00116651">
                      <w:pPr>
                        <w:pStyle w:val="Caption"/>
                        <w:jc w:val="center"/>
                        <w:rPr>
                          <w:noProof/>
                          <w:sz w:val="24"/>
                        </w:rPr>
                      </w:pPr>
                      <w:r>
                        <w:t xml:space="preserve">Слика </w:t>
                      </w:r>
                      <w:r>
                        <w:rPr>
                          <w:lang w:val="sr-Cyrl-RS"/>
                        </w:rPr>
                        <w:t>73 промена улог сараднику</w:t>
                      </w:r>
                    </w:p>
                  </w:txbxContent>
                </v:textbox>
                <w10:wrap type="square"/>
              </v:shape>
            </w:pict>
          </mc:Fallback>
        </mc:AlternateContent>
      </w:r>
      <w:r w:rsidRPr="00B82924">
        <w:rPr>
          <w:noProof/>
          <w:lang w:val="sr-Cyrl-RS" w:eastAsia="en-US"/>
        </w:rPr>
        <w:drawing>
          <wp:anchor distT="0" distB="0" distL="114300" distR="114300" simplePos="0" relativeHeight="251844608" behindDoc="0" locked="0" layoutInCell="1" allowOverlap="1" wp14:anchorId="1345DECB" wp14:editId="7A80BA6E">
            <wp:simplePos x="0" y="0"/>
            <wp:positionH relativeFrom="margin">
              <wp:align>right</wp:align>
            </wp:positionH>
            <wp:positionV relativeFrom="paragraph">
              <wp:posOffset>1101052</wp:posOffset>
            </wp:positionV>
            <wp:extent cx="5943600" cy="3368675"/>
            <wp:effectExtent l="0" t="0" r="0" b="3175"/>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hange worker rol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anchor>
        </w:drawing>
      </w:r>
      <w:r w:rsidRPr="00B82924">
        <w:rPr>
          <w:lang w:val="sr-Cyrl-RS"/>
        </w:rPr>
        <w:t>На дијаграму је приказан процес промене улоге раднику. Корисник из листе радника може да изабере којем раднику жели да промени улогу. То ради тако што и падајуће листе изабере нову улогу коју жели да додели. Промена покреће функцију у клијентској компоненти која шаље захтев серверској. Серверска компонента у бази података мења улогу и шаље поруку назад која се приказује на страни.</w:t>
      </w:r>
    </w:p>
    <w:p w14:paraId="624977CF" w14:textId="77777777" w:rsidR="00116651" w:rsidRPr="00B82924" w:rsidRDefault="00116651" w:rsidP="00116651">
      <w:pPr>
        <w:rPr>
          <w:lang w:val="sr-Cyrl-RS"/>
        </w:rPr>
      </w:pPr>
    </w:p>
    <w:p w14:paraId="37861B76" w14:textId="77777777" w:rsidR="00116651" w:rsidRPr="00B82924" w:rsidRDefault="00116651" w:rsidP="00116651">
      <w:pPr>
        <w:rPr>
          <w:lang w:val="sr-Cyrl-RS"/>
        </w:rPr>
      </w:pPr>
      <w:r w:rsidRPr="00B82924">
        <w:rPr>
          <w:lang w:val="sr-Cyrl-RS"/>
        </w:rPr>
        <w:br w:type="page"/>
      </w:r>
    </w:p>
    <w:p w14:paraId="2ED860D9" w14:textId="77777777" w:rsidR="00116651" w:rsidRPr="00B82924" w:rsidRDefault="00116651" w:rsidP="00116651">
      <w:pPr>
        <w:rPr>
          <w:lang w:val="sr-Cyrl-RS"/>
        </w:rPr>
      </w:pPr>
      <w:r w:rsidRPr="00B82924">
        <w:rPr>
          <w:lang w:val="sr-Cyrl-RS"/>
        </w:rPr>
        <w:lastRenderedPageBreak/>
        <w:t>Приликом листања свих радника, корисник има опцију и да отпусти запосленог. То постиже притиском на дугме "избриши" на основу кога се шаље захтев серверској компоненти заједно са ознаком запосленог који се уклања. По успешном избацивању из базе података серверска компонента враћа поруку о томе коју клијентска компонента приказује на страни.</w:t>
      </w:r>
    </w:p>
    <w:p w14:paraId="3E083CA6" w14:textId="77777777" w:rsidR="00116651" w:rsidRPr="00B82924" w:rsidRDefault="00116651" w:rsidP="00116651">
      <w:pPr>
        <w:rPr>
          <w:lang w:val="sr-Cyrl-RS"/>
        </w:rPr>
      </w:pPr>
      <w:r w:rsidRPr="00B82924">
        <w:rPr>
          <w:noProof/>
          <w:lang w:val="sr-Cyrl-RS" w:eastAsia="en-US"/>
        </w:rPr>
        <mc:AlternateContent>
          <mc:Choice Requires="wps">
            <w:drawing>
              <wp:anchor distT="0" distB="0" distL="114300" distR="114300" simplePos="0" relativeHeight="251852800" behindDoc="0" locked="0" layoutInCell="1" allowOverlap="1" wp14:anchorId="377D0001" wp14:editId="5175EB85">
                <wp:simplePos x="0" y="0"/>
                <wp:positionH relativeFrom="column">
                  <wp:posOffset>0</wp:posOffset>
                </wp:positionH>
                <wp:positionV relativeFrom="paragraph">
                  <wp:posOffset>3900170</wp:posOffset>
                </wp:positionV>
                <wp:extent cx="5943600" cy="635"/>
                <wp:effectExtent l="0" t="0" r="0" b="0"/>
                <wp:wrapSquare wrapText="bothSides"/>
                <wp:docPr id="176" name="Text Box 1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571EABD" w14:textId="77777777" w:rsidR="006A36E9" w:rsidRPr="00A679D8" w:rsidRDefault="006A36E9" w:rsidP="00116651">
                            <w:pPr>
                              <w:pStyle w:val="Caption"/>
                              <w:jc w:val="center"/>
                              <w:rPr>
                                <w:noProof/>
                                <w:sz w:val="24"/>
                              </w:rPr>
                            </w:pPr>
                            <w:r>
                              <w:t xml:space="preserve">Слика </w:t>
                            </w:r>
                            <w:r>
                              <w:rPr>
                                <w:lang w:val="sr-Cyrl-RS"/>
                              </w:rPr>
                              <w:t>74 брисање уклањање отпуштање сарадника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D0001" id="Text Box 176" o:spid="_x0000_s1081" type="#_x0000_t202" style="position:absolute;left:0;text-align:left;margin-left:0;margin-top:307.1pt;width:46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" stroked="f">
                <v:textbox style="mso-fit-shape-to-text:t" inset="0,0,0,0">
                  <w:txbxContent>
                    <w:p w14:paraId="2571EABD" w14:textId="77777777" w:rsidR="006A36E9" w:rsidRPr="00A679D8" w:rsidRDefault="006A36E9" w:rsidP="00116651">
                      <w:pPr>
                        <w:pStyle w:val="Caption"/>
                        <w:jc w:val="center"/>
                        <w:rPr>
                          <w:noProof/>
                          <w:sz w:val="24"/>
                        </w:rPr>
                      </w:pPr>
                      <w:r>
                        <w:t xml:space="preserve">Слика </w:t>
                      </w:r>
                      <w:r>
                        <w:rPr>
                          <w:lang w:val="sr-Cyrl-RS"/>
                        </w:rPr>
                        <w:t>74 брисање уклањање отпуштање сарадника</w:t>
                      </w:r>
                    </w:p>
                  </w:txbxContent>
                </v:textbox>
                <w10:wrap type="square"/>
              </v:shape>
            </w:pict>
          </mc:Fallback>
        </mc:AlternateContent>
      </w:r>
      <w:r w:rsidRPr="00B82924">
        <w:rPr>
          <w:noProof/>
          <w:lang w:val="sr-Cyrl-RS" w:eastAsia="en-US"/>
        </w:rPr>
        <w:drawing>
          <wp:anchor distT="0" distB="0" distL="114300" distR="114300" simplePos="0" relativeHeight="251850752" behindDoc="0" locked="0" layoutInCell="1" allowOverlap="1" wp14:anchorId="33D94042" wp14:editId="3082EFE1">
            <wp:simplePos x="0" y="0"/>
            <wp:positionH relativeFrom="column">
              <wp:posOffset>0</wp:posOffset>
            </wp:positionH>
            <wp:positionV relativeFrom="paragraph">
              <wp:posOffset>303530</wp:posOffset>
            </wp:positionV>
            <wp:extent cx="5943600" cy="3542665"/>
            <wp:effectExtent l="0" t="0" r="0" b="63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fire worker.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anchor>
        </w:drawing>
      </w:r>
    </w:p>
    <w:p w14:paraId="5D0B81A6" w14:textId="77777777" w:rsidR="00116651" w:rsidRPr="00B82924" w:rsidRDefault="00116651" w:rsidP="00116651">
      <w:pPr>
        <w:rPr>
          <w:lang w:val="sr-Cyrl-RS"/>
        </w:rPr>
      </w:pPr>
      <w:r w:rsidRPr="00B82924">
        <w:rPr>
          <w:lang w:val="sr-Cyrl-RS"/>
        </w:rPr>
        <w:br w:type="page"/>
      </w:r>
    </w:p>
    <w:p w14:paraId="1D7992E0" w14:textId="77777777" w:rsidR="00116651" w:rsidRPr="00B82924" w:rsidRDefault="00116651" w:rsidP="00116651">
      <w:pPr>
        <w:rPr>
          <w:lang w:val="sr-Cyrl-RS"/>
        </w:rPr>
      </w:pPr>
      <w:r w:rsidRPr="00B82924">
        <w:rPr>
          <w:lang w:val="sr-Cyrl-RS"/>
        </w:rPr>
        <w:lastRenderedPageBreak/>
        <w:t>На дијаграму је приказан процес додавања новог радника. Корисник притиском на дугме додај радника шаље податке серверској компоненти преко клијентске. Серверска компонента проверава да ли радник може бити додат. Постоје  три случаја. Први је да радник може бити додат. Друга је да кориснићко име раника не постоји и треже да је  радник већ запошљен. Серверска компонента шаље поруку о једном од ова три случаја и клијентска компонента  је исписује на страни.</w:t>
      </w:r>
    </w:p>
    <w:p w14:paraId="5C045F7C" w14:textId="77777777" w:rsidR="00116651" w:rsidRPr="00B82924" w:rsidRDefault="00116651" w:rsidP="00116651">
      <w:pPr>
        <w:rPr>
          <w:lang w:val="sr-Cyrl-RS"/>
        </w:rPr>
      </w:pPr>
      <w:r w:rsidRPr="00B82924">
        <w:rPr>
          <w:noProof/>
          <w:lang w:val="sr-Cyrl-RS" w:eastAsia="en-US"/>
        </w:rPr>
        <mc:AlternateContent>
          <mc:Choice Requires="wps">
            <w:drawing>
              <wp:anchor distT="0" distB="0" distL="114300" distR="114300" simplePos="0" relativeHeight="251849728" behindDoc="0" locked="0" layoutInCell="1" allowOverlap="1" wp14:anchorId="2A3964A7" wp14:editId="76D7334E">
                <wp:simplePos x="0" y="0"/>
                <wp:positionH relativeFrom="column">
                  <wp:posOffset>0</wp:posOffset>
                </wp:positionH>
                <wp:positionV relativeFrom="paragraph">
                  <wp:posOffset>4304030</wp:posOffset>
                </wp:positionV>
                <wp:extent cx="5943600" cy="635"/>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6ED4E6E" w14:textId="77777777" w:rsidR="006A36E9" w:rsidRPr="000F4BE3" w:rsidRDefault="006A36E9" w:rsidP="00116651">
                            <w:pPr>
                              <w:pStyle w:val="Caption"/>
                              <w:jc w:val="center"/>
                              <w:rPr>
                                <w:noProof/>
                                <w:sz w:val="24"/>
                              </w:rPr>
                            </w:pPr>
                            <w:r>
                              <w:t xml:space="preserve">Слика </w:t>
                            </w:r>
                            <w:r>
                              <w:rPr>
                                <w:lang w:val="sr-Cyrl-RS"/>
                              </w:rPr>
                              <w:t>75 додавање сарадника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964A7" id="Text Box 174" o:spid="_x0000_s1082" type="#_x0000_t202" style="position:absolute;left:0;text-align:left;margin-left:0;margin-top:338.9pt;width:46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" stroked="f">
                <v:textbox style="mso-fit-shape-to-text:t" inset="0,0,0,0">
                  <w:txbxContent>
                    <w:p w14:paraId="26ED4E6E" w14:textId="77777777" w:rsidR="006A36E9" w:rsidRPr="000F4BE3" w:rsidRDefault="006A36E9" w:rsidP="00116651">
                      <w:pPr>
                        <w:pStyle w:val="Caption"/>
                        <w:jc w:val="center"/>
                        <w:rPr>
                          <w:noProof/>
                          <w:sz w:val="24"/>
                        </w:rPr>
                      </w:pPr>
                      <w:r>
                        <w:t xml:space="preserve">Слика </w:t>
                      </w:r>
                      <w:r>
                        <w:rPr>
                          <w:lang w:val="sr-Cyrl-RS"/>
                        </w:rPr>
                        <w:t>75 додавање сарадника</w:t>
                      </w:r>
                    </w:p>
                  </w:txbxContent>
                </v:textbox>
                <w10:wrap type="square"/>
              </v:shape>
            </w:pict>
          </mc:Fallback>
        </mc:AlternateContent>
      </w:r>
      <w:r w:rsidRPr="00B82924">
        <w:rPr>
          <w:noProof/>
          <w:lang w:val="sr-Cyrl-RS" w:eastAsia="en-US"/>
        </w:rPr>
        <w:drawing>
          <wp:anchor distT="0" distB="0" distL="114300" distR="114300" simplePos="0" relativeHeight="251847680" behindDoc="0" locked="0" layoutInCell="1" allowOverlap="1" wp14:anchorId="38D832F8" wp14:editId="592822D8">
            <wp:simplePos x="0" y="0"/>
            <wp:positionH relativeFrom="column">
              <wp:posOffset>0</wp:posOffset>
            </wp:positionH>
            <wp:positionV relativeFrom="paragraph">
              <wp:posOffset>296545</wp:posOffset>
            </wp:positionV>
            <wp:extent cx="5943600" cy="394652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dd worker.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anchor>
        </w:drawing>
      </w:r>
    </w:p>
    <w:p w14:paraId="2ECFF628" w14:textId="77777777" w:rsidR="00116651" w:rsidRPr="00B82924" w:rsidRDefault="00116651" w:rsidP="00116651">
      <w:pPr>
        <w:rPr>
          <w:lang w:val="sr-Cyrl-RS"/>
        </w:rPr>
      </w:pPr>
    </w:p>
    <w:p w14:paraId="7B233BC3" w14:textId="77777777" w:rsidR="00116651" w:rsidRPr="00B82924" w:rsidRDefault="00116651" w:rsidP="00116651">
      <w:pPr>
        <w:rPr>
          <w:lang w:val="sr-Cyrl-RS"/>
        </w:rPr>
      </w:pPr>
    </w:p>
    <w:p w14:paraId="11B8A2E0" w14:textId="77777777" w:rsidR="00116651" w:rsidRPr="00B82924" w:rsidRDefault="00116651" w:rsidP="00116651">
      <w:pPr>
        <w:rPr>
          <w:lang w:val="sr-Cyrl-RS"/>
        </w:rPr>
      </w:pPr>
    </w:p>
    <w:p w14:paraId="734D28BD" w14:textId="77777777" w:rsidR="00116651" w:rsidRPr="00B82924" w:rsidRDefault="00116651" w:rsidP="00116651">
      <w:pPr>
        <w:rPr>
          <w:lang w:val="sr-Cyrl-RS"/>
        </w:rPr>
      </w:pPr>
    </w:p>
    <w:p w14:paraId="7220D1CB" w14:textId="77777777" w:rsidR="00116651" w:rsidRPr="00B82924" w:rsidRDefault="00116651" w:rsidP="00116651">
      <w:pPr>
        <w:rPr>
          <w:lang w:val="sr-Cyrl-RS"/>
        </w:rPr>
      </w:pPr>
    </w:p>
    <w:p w14:paraId="701D51C1" w14:textId="77777777" w:rsidR="00116651" w:rsidRPr="00B82924" w:rsidRDefault="00116651" w:rsidP="00116651">
      <w:pPr>
        <w:rPr>
          <w:lang w:val="sr-Cyrl-RS"/>
        </w:rPr>
      </w:pPr>
    </w:p>
    <w:p w14:paraId="2FD64071" w14:textId="77777777" w:rsidR="00116651" w:rsidRPr="00B82924" w:rsidRDefault="00116651" w:rsidP="00116651">
      <w:pPr>
        <w:tabs>
          <w:tab w:val="left" w:pos="3880"/>
        </w:tabs>
        <w:rPr>
          <w:lang w:val="sr-Cyrl-RS"/>
        </w:rPr>
      </w:pPr>
      <w:r w:rsidRPr="00B82924">
        <w:rPr>
          <w:lang w:val="sr-Cyrl-RS"/>
        </w:rPr>
        <w:tab/>
      </w:r>
    </w:p>
    <w:p w14:paraId="4972F51C" w14:textId="77777777" w:rsidR="00116651" w:rsidRPr="00B82924" w:rsidRDefault="00116651" w:rsidP="00116651">
      <w:pPr>
        <w:rPr>
          <w:lang w:val="sr-Cyrl-RS"/>
        </w:rPr>
      </w:pPr>
      <w:r w:rsidRPr="00B82924">
        <w:rPr>
          <w:lang w:val="sr-Cyrl-RS"/>
        </w:rPr>
        <w:lastRenderedPageBreak/>
        <w:t>На дијаграму је описан процес литања свих улога. Притиском на дугме "моје улоге" шаље се захтев серверској компоненти преко клијентске компоненте за листу улога. Серверска компонента узима из базе улоге и прослеђује их клијентској компоненти која их приказује.</w:t>
      </w:r>
    </w:p>
    <w:p w14:paraId="5A3206A4" w14:textId="77777777" w:rsidR="00116651" w:rsidRPr="00B82924" w:rsidRDefault="00116651" w:rsidP="00116651">
      <w:pPr>
        <w:rPr>
          <w:lang w:val="sr-Cyrl-RS"/>
        </w:rPr>
      </w:pPr>
      <w:r w:rsidRPr="00B82924">
        <w:rPr>
          <w:noProof/>
          <w:lang w:val="sr-Cyrl-RS" w:eastAsia="en-US"/>
        </w:rPr>
        <mc:AlternateContent>
          <mc:Choice Requires="wps">
            <w:drawing>
              <wp:anchor distT="0" distB="0" distL="114300" distR="114300" simplePos="0" relativeHeight="251855872" behindDoc="0" locked="0" layoutInCell="1" allowOverlap="1" wp14:anchorId="73CD8EA2" wp14:editId="2FE5D8B6">
                <wp:simplePos x="0" y="0"/>
                <wp:positionH relativeFrom="column">
                  <wp:posOffset>0</wp:posOffset>
                </wp:positionH>
                <wp:positionV relativeFrom="paragraph">
                  <wp:posOffset>2775585</wp:posOffset>
                </wp:positionV>
                <wp:extent cx="5943600" cy="635"/>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2B8DBE6" w14:textId="77777777" w:rsidR="006A36E9" w:rsidRPr="00D8060A" w:rsidRDefault="006A36E9" w:rsidP="00116651">
                            <w:pPr>
                              <w:pStyle w:val="Caption"/>
                              <w:jc w:val="center"/>
                              <w:rPr>
                                <w:noProof/>
                                <w:sz w:val="24"/>
                              </w:rPr>
                            </w:pPr>
                            <w:r>
                              <w:t xml:space="preserve">Слика </w:t>
                            </w:r>
                            <w:r>
                              <w:rPr>
                                <w:lang w:val="sr-Cyrl-RS"/>
                              </w:rPr>
                              <w:t>76 приказ свих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D8EA2" id="Text Box 178" o:spid="_x0000_s1083" type="#_x0000_t202" style="position:absolute;left:0;text-align:left;margin-left:0;margin-top:218.55pt;width:46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" stroked="f">
                <v:textbox style="mso-fit-shape-to-text:t" inset="0,0,0,0">
                  <w:txbxContent>
                    <w:p w14:paraId="42B8DBE6" w14:textId="77777777" w:rsidR="006A36E9" w:rsidRPr="00D8060A" w:rsidRDefault="006A36E9" w:rsidP="00116651">
                      <w:pPr>
                        <w:pStyle w:val="Caption"/>
                        <w:jc w:val="center"/>
                        <w:rPr>
                          <w:noProof/>
                          <w:sz w:val="24"/>
                        </w:rPr>
                      </w:pPr>
                      <w:r>
                        <w:t xml:space="preserve">Слика </w:t>
                      </w:r>
                      <w:r>
                        <w:rPr>
                          <w:lang w:val="sr-Cyrl-RS"/>
                        </w:rPr>
                        <w:t>76 приказ свих улога</w:t>
                      </w:r>
                    </w:p>
                  </w:txbxContent>
                </v:textbox>
                <w10:wrap type="square"/>
              </v:shape>
            </w:pict>
          </mc:Fallback>
        </mc:AlternateContent>
      </w:r>
      <w:r w:rsidRPr="00B82924">
        <w:rPr>
          <w:noProof/>
          <w:lang w:val="sr-Cyrl-RS" w:eastAsia="en-US"/>
        </w:rPr>
        <w:drawing>
          <wp:anchor distT="0" distB="0" distL="114300" distR="114300" simplePos="0" relativeHeight="251853824" behindDoc="0" locked="0" layoutInCell="1" allowOverlap="1" wp14:anchorId="1FB77B56" wp14:editId="5D035514">
            <wp:simplePos x="0" y="0"/>
            <wp:positionH relativeFrom="margin">
              <wp:align>right</wp:align>
            </wp:positionH>
            <wp:positionV relativeFrom="paragraph">
              <wp:posOffset>300355</wp:posOffset>
            </wp:positionV>
            <wp:extent cx="5943600" cy="2418080"/>
            <wp:effectExtent l="0" t="0" r="0" b="127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oles list.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anchor>
        </w:drawing>
      </w:r>
    </w:p>
    <w:p w14:paraId="4C35A8C1" w14:textId="77777777" w:rsidR="00116651" w:rsidRPr="00B82924" w:rsidRDefault="00116651" w:rsidP="00116651">
      <w:pPr>
        <w:rPr>
          <w:lang w:val="sr-Cyrl-RS"/>
        </w:rPr>
      </w:pPr>
      <w:r w:rsidRPr="00B82924">
        <w:rPr>
          <w:lang w:val="sr-Cyrl-RS"/>
        </w:rPr>
        <w:t xml:space="preserve"> </w:t>
      </w:r>
      <w:r w:rsidRPr="00B82924">
        <w:rPr>
          <w:lang w:val="sr-Cyrl-RS"/>
        </w:rPr>
        <w:br w:type="page"/>
      </w:r>
    </w:p>
    <w:p w14:paraId="4197D286" w14:textId="77777777" w:rsidR="00116651" w:rsidRPr="00B82924" w:rsidRDefault="00116651" w:rsidP="00116651">
      <w:pPr>
        <w:tabs>
          <w:tab w:val="left" w:pos="3880"/>
        </w:tabs>
        <w:rPr>
          <w:lang w:val="sr-Cyrl-RS"/>
        </w:rPr>
      </w:pPr>
      <w:r w:rsidRPr="00B82924">
        <w:rPr>
          <w:lang w:val="sr-Cyrl-RS"/>
        </w:rPr>
        <w:lastRenderedPageBreak/>
        <w:t>На дијаграму је приказан процес додавања нове улоге. Корисник притиском на дугме "Додај улогу" покреће функцију додајУлогу у клијентској комппненти која прво проверава исправност унетих података и на основу њих, ако су неисправни исписује поруку на страни или у супротном шаље податке серверској комппненти захтев за додавање нове улоге заједно са параметрима назив улоге и дозволе. Серверска комппнента по усепшно убаћеној улози враћа поруку клијентској која је исписује на страни.</w:t>
      </w:r>
    </w:p>
    <w:p w14:paraId="7874336C" w14:textId="77777777" w:rsidR="00116651" w:rsidRPr="00B82924" w:rsidRDefault="00116651" w:rsidP="00116651">
      <w:pPr>
        <w:rPr>
          <w:lang w:val="sr-Cyrl-RS"/>
        </w:rPr>
      </w:pPr>
      <w:r w:rsidRPr="00B82924">
        <w:rPr>
          <w:noProof/>
          <w:lang w:val="sr-Cyrl-RS" w:eastAsia="en-US"/>
        </w:rPr>
        <mc:AlternateContent>
          <mc:Choice Requires="wps">
            <w:drawing>
              <wp:anchor distT="0" distB="0" distL="114300" distR="114300" simplePos="0" relativeHeight="251858944" behindDoc="0" locked="0" layoutInCell="1" allowOverlap="1" wp14:anchorId="63E3BB00" wp14:editId="3289EDEE">
                <wp:simplePos x="0" y="0"/>
                <wp:positionH relativeFrom="column">
                  <wp:posOffset>0</wp:posOffset>
                </wp:positionH>
                <wp:positionV relativeFrom="paragraph">
                  <wp:posOffset>3114675</wp:posOffset>
                </wp:positionV>
                <wp:extent cx="5943600" cy="635"/>
                <wp:effectExtent l="0" t="0" r="0" b="0"/>
                <wp:wrapSquare wrapText="bothSides"/>
                <wp:docPr id="180" name="Text Box 1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0A73113" w14:textId="77777777" w:rsidR="006A36E9" w:rsidRPr="00877F1C" w:rsidRDefault="006A36E9" w:rsidP="00116651">
                            <w:pPr>
                              <w:pStyle w:val="Caption"/>
                              <w:jc w:val="center"/>
                              <w:rPr>
                                <w:noProof/>
                                <w:sz w:val="24"/>
                              </w:rPr>
                            </w:pPr>
                            <w:r>
                              <w:t xml:space="preserve">Слика </w:t>
                            </w:r>
                            <w:r>
                              <w:rPr>
                                <w:lang w:val="sr-Cyrl-RS"/>
                              </w:rPr>
                              <w:t>77 Додавање нове улоге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3BB00" id="Text Box 180" o:spid="_x0000_s1084" type="#_x0000_t202" style="position:absolute;left:0;text-align:left;margin-left:0;margin-top:245.25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" stroked="f">
                <v:textbox style="mso-fit-shape-to-text:t" inset="0,0,0,0">
                  <w:txbxContent>
                    <w:p w14:paraId="40A73113" w14:textId="77777777" w:rsidR="006A36E9" w:rsidRPr="00877F1C" w:rsidRDefault="006A36E9" w:rsidP="00116651">
                      <w:pPr>
                        <w:pStyle w:val="Caption"/>
                        <w:jc w:val="center"/>
                        <w:rPr>
                          <w:noProof/>
                          <w:sz w:val="24"/>
                        </w:rPr>
                      </w:pPr>
                      <w:r>
                        <w:t xml:space="preserve">Слика </w:t>
                      </w:r>
                      <w:r>
                        <w:rPr>
                          <w:lang w:val="sr-Cyrl-RS"/>
                        </w:rPr>
                        <w:t>77 Додавање нове улоге</w:t>
                      </w:r>
                    </w:p>
                  </w:txbxContent>
                </v:textbox>
                <w10:wrap type="square"/>
              </v:shape>
            </w:pict>
          </mc:Fallback>
        </mc:AlternateContent>
      </w:r>
      <w:r w:rsidRPr="00B82924">
        <w:rPr>
          <w:noProof/>
          <w:lang w:val="sr-Cyrl-RS" w:eastAsia="en-US"/>
        </w:rPr>
        <w:drawing>
          <wp:anchor distT="0" distB="0" distL="114300" distR="114300" simplePos="0" relativeHeight="251856896" behindDoc="0" locked="0" layoutInCell="1" allowOverlap="1" wp14:anchorId="707991C2" wp14:editId="02D9B891">
            <wp:simplePos x="0" y="0"/>
            <wp:positionH relativeFrom="column">
              <wp:posOffset>0</wp:posOffset>
            </wp:positionH>
            <wp:positionV relativeFrom="paragraph">
              <wp:posOffset>296545</wp:posOffset>
            </wp:positionV>
            <wp:extent cx="5943600" cy="2757170"/>
            <wp:effectExtent l="0" t="0" r="0" b="508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 rol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anchor>
        </w:drawing>
      </w:r>
    </w:p>
    <w:p w14:paraId="1CE5A0C9" w14:textId="77777777" w:rsidR="00116651" w:rsidRPr="00B82924" w:rsidRDefault="00116651" w:rsidP="00116651">
      <w:pPr>
        <w:rPr>
          <w:lang w:val="sr-Cyrl-RS"/>
        </w:rPr>
      </w:pPr>
    </w:p>
    <w:p w14:paraId="3055FDE3" w14:textId="77777777" w:rsidR="00116651" w:rsidRPr="00B82924" w:rsidRDefault="00116651" w:rsidP="00116651">
      <w:pPr>
        <w:rPr>
          <w:lang w:val="sr-Cyrl-RS"/>
        </w:rPr>
      </w:pPr>
    </w:p>
    <w:p w14:paraId="6DF9B026" w14:textId="77777777" w:rsidR="00116651" w:rsidRPr="00B82924" w:rsidRDefault="00116651" w:rsidP="00116651">
      <w:pPr>
        <w:rPr>
          <w:lang w:val="sr-Cyrl-RS"/>
        </w:rPr>
      </w:pPr>
    </w:p>
    <w:p w14:paraId="1EE794F9" w14:textId="77777777" w:rsidR="00116651" w:rsidRPr="00B82924" w:rsidRDefault="00116651" w:rsidP="00116651">
      <w:pPr>
        <w:rPr>
          <w:lang w:val="sr-Cyrl-RS"/>
        </w:rPr>
      </w:pPr>
    </w:p>
    <w:p w14:paraId="354ACEFA" w14:textId="77777777" w:rsidR="00116651" w:rsidRPr="00B82924" w:rsidRDefault="00116651" w:rsidP="00116651">
      <w:pPr>
        <w:rPr>
          <w:lang w:val="sr-Cyrl-RS"/>
        </w:rPr>
      </w:pPr>
    </w:p>
    <w:p w14:paraId="11F32158" w14:textId="77777777" w:rsidR="00116651" w:rsidRPr="00B82924" w:rsidRDefault="00116651" w:rsidP="00116651">
      <w:pPr>
        <w:rPr>
          <w:lang w:val="sr-Cyrl-RS"/>
        </w:rPr>
      </w:pPr>
    </w:p>
    <w:p w14:paraId="3752DC40" w14:textId="77777777" w:rsidR="00116651" w:rsidRPr="00B82924" w:rsidRDefault="00116651" w:rsidP="00116651">
      <w:pPr>
        <w:rPr>
          <w:lang w:val="sr-Cyrl-RS"/>
        </w:rPr>
      </w:pPr>
    </w:p>
    <w:p w14:paraId="00D84E55" w14:textId="77777777" w:rsidR="00116651" w:rsidRPr="00B82924" w:rsidRDefault="00116651" w:rsidP="00116651">
      <w:pPr>
        <w:rPr>
          <w:lang w:val="sr-Cyrl-RS"/>
        </w:rPr>
      </w:pPr>
    </w:p>
    <w:p w14:paraId="0541C682" w14:textId="77777777" w:rsidR="00116651" w:rsidRPr="00B82924" w:rsidRDefault="00116651" w:rsidP="00116651">
      <w:pPr>
        <w:rPr>
          <w:lang w:val="sr-Cyrl-RS"/>
        </w:rPr>
      </w:pPr>
    </w:p>
    <w:p w14:paraId="47692279" w14:textId="77777777" w:rsidR="00116651" w:rsidRPr="00B82924" w:rsidRDefault="00116651" w:rsidP="00116651">
      <w:pPr>
        <w:rPr>
          <w:lang w:val="sr-Cyrl-RS"/>
        </w:rPr>
      </w:pPr>
    </w:p>
    <w:p w14:paraId="275C589A" w14:textId="77777777" w:rsidR="00116651" w:rsidRPr="00B82924" w:rsidRDefault="00116651" w:rsidP="00116651">
      <w:pPr>
        <w:rPr>
          <w:lang w:val="sr-Cyrl-RS"/>
        </w:rPr>
      </w:pPr>
    </w:p>
    <w:p w14:paraId="1CBFE1F7" w14:textId="77777777" w:rsidR="00116651" w:rsidRPr="00B82924" w:rsidRDefault="00116651" w:rsidP="00116651">
      <w:pPr>
        <w:rPr>
          <w:lang w:val="sr-Cyrl-RS"/>
        </w:rPr>
      </w:pPr>
      <w:r w:rsidRPr="00B82924">
        <w:rPr>
          <w:noProof/>
          <w:lang w:val="sr-Cyrl-RS" w:eastAsia="en-US"/>
        </w:rPr>
        <w:lastRenderedPageBreak/>
        <mc:AlternateContent>
          <mc:Choice Requires="wps">
            <w:drawing>
              <wp:anchor distT="0" distB="0" distL="114300" distR="114300" simplePos="0" relativeHeight="251862016" behindDoc="0" locked="0" layoutInCell="1" allowOverlap="1" wp14:anchorId="758A342A" wp14:editId="520036E1">
                <wp:simplePos x="0" y="0"/>
                <wp:positionH relativeFrom="column">
                  <wp:posOffset>0</wp:posOffset>
                </wp:positionH>
                <wp:positionV relativeFrom="paragraph">
                  <wp:posOffset>4916805</wp:posOffset>
                </wp:positionV>
                <wp:extent cx="5943600" cy="635"/>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4C9F890" w14:textId="77777777" w:rsidR="006A36E9" w:rsidRPr="002547FE" w:rsidRDefault="006A36E9" w:rsidP="00116651">
                            <w:pPr>
                              <w:pStyle w:val="Caption"/>
                              <w:jc w:val="center"/>
                              <w:rPr>
                                <w:noProof/>
                                <w:sz w:val="24"/>
                              </w:rPr>
                            </w:pPr>
                            <w:r>
                              <w:t xml:space="preserve">Слика </w:t>
                            </w:r>
                            <w:r>
                              <w:rPr>
                                <w:lang w:val="sr-Cyrl-RS"/>
                              </w:rPr>
                              <w:t>78 Брисање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A342A" id="Text Box 182" o:spid="_x0000_s1085" type="#_x0000_t202" style="position:absolute;left:0;text-align:left;margin-left:0;margin-top:387.15pt;width:46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" stroked="f">
                <v:textbox style="mso-fit-shape-to-text:t" inset="0,0,0,0">
                  <w:txbxContent>
                    <w:p w14:paraId="04C9F890" w14:textId="77777777" w:rsidR="006A36E9" w:rsidRPr="002547FE" w:rsidRDefault="006A36E9" w:rsidP="00116651">
                      <w:pPr>
                        <w:pStyle w:val="Caption"/>
                        <w:jc w:val="center"/>
                        <w:rPr>
                          <w:noProof/>
                          <w:sz w:val="24"/>
                        </w:rPr>
                      </w:pPr>
                      <w:r>
                        <w:t xml:space="preserve">Слика </w:t>
                      </w:r>
                      <w:r>
                        <w:rPr>
                          <w:lang w:val="sr-Cyrl-RS"/>
                        </w:rPr>
                        <w:t>78 Брисање улога</w:t>
                      </w:r>
                    </w:p>
                  </w:txbxContent>
                </v:textbox>
                <w10:wrap type="square"/>
              </v:shape>
            </w:pict>
          </mc:Fallback>
        </mc:AlternateContent>
      </w:r>
      <w:r w:rsidRPr="00B82924">
        <w:rPr>
          <w:noProof/>
          <w:lang w:val="sr-Cyrl-RS" w:eastAsia="en-US"/>
        </w:rPr>
        <w:drawing>
          <wp:anchor distT="0" distB="0" distL="114300" distR="114300" simplePos="0" relativeHeight="251859968" behindDoc="0" locked="0" layoutInCell="1" allowOverlap="1" wp14:anchorId="6D463DD0" wp14:editId="3ABE39DE">
            <wp:simplePos x="0" y="0"/>
            <wp:positionH relativeFrom="margin">
              <wp:align>right</wp:align>
            </wp:positionH>
            <wp:positionV relativeFrom="paragraph">
              <wp:posOffset>1190737</wp:posOffset>
            </wp:positionV>
            <wp:extent cx="5943600" cy="3669030"/>
            <wp:effectExtent l="0" t="0" r="0" b="762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elete rol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anchor>
        </w:drawing>
      </w:r>
      <w:r w:rsidRPr="00B82924">
        <w:rPr>
          <w:lang w:val="sr-Cyrl-RS"/>
        </w:rPr>
        <w:t>На дијаграму је приказан процес брисања улоге. Корисник из листе улога притиском на дугме "избриши" покреће функцију која прво проверава да ли неко од запошљених има ту улогу. У случају да има исписује одређену поруку. У супротном шаље се захтев серверској компоненти за брисањем улоге што она и извршава и по успешном брисању  шаље назад поруку која се приказује на страни.</w:t>
      </w:r>
    </w:p>
    <w:p w14:paraId="084C884A" w14:textId="77777777" w:rsidR="00116651" w:rsidRPr="00B82924" w:rsidRDefault="00116651" w:rsidP="00116651">
      <w:pPr>
        <w:rPr>
          <w:lang w:val="sr-Cyrl-RS"/>
        </w:rPr>
      </w:pPr>
    </w:p>
    <w:p w14:paraId="7B154443" w14:textId="77777777" w:rsidR="006979F2" w:rsidRPr="00B82924" w:rsidRDefault="006979F2" w:rsidP="00116651">
      <w:pPr>
        <w:rPr>
          <w:lang w:val="sr-Cyrl-RS"/>
        </w:rPr>
      </w:pPr>
    </w:p>
    <w:p w14:paraId="79E8C62E" w14:textId="77777777" w:rsidR="006979F2" w:rsidRPr="00B82924" w:rsidRDefault="006979F2" w:rsidP="006979F2">
      <w:pPr>
        <w:rPr>
          <w:lang w:val="sr-Cyrl-RS"/>
        </w:rPr>
      </w:pPr>
      <w:r w:rsidRPr="00B82924">
        <w:rPr>
          <w:lang w:val="sr-Cyrl-RS"/>
        </w:rPr>
        <w:br w:type="page"/>
      </w:r>
    </w:p>
    <w:p w14:paraId="7207DF0D" w14:textId="77777777" w:rsidR="006979F2" w:rsidRPr="00B82924" w:rsidRDefault="006979F2" w:rsidP="006979F2">
      <w:pPr>
        <w:pStyle w:val="Heading2"/>
        <w:rPr>
          <w:lang w:val="sr-Cyrl-RS"/>
        </w:rPr>
      </w:pPr>
      <w:r w:rsidRPr="00B82924">
        <w:rPr>
          <w:lang w:val="sr-Cyrl-RS"/>
        </w:rPr>
        <w:lastRenderedPageBreak/>
        <w:tab/>
      </w:r>
      <w:bookmarkStart w:id="78" w:name="_Toc484365416"/>
      <w:r w:rsidRPr="00B82924">
        <w:rPr>
          <w:lang w:val="sr-Cyrl-RS"/>
        </w:rPr>
        <w:t>9.5 Управњање правилима</w:t>
      </w:r>
      <w:bookmarkEnd w:id="78"/>
    </w:p>
    <w:p w14:paraId="3304D7CE" w14:textId="77777777" w:rsidR="00116651" w:rsidRPr="00B82924" w:rsidRDefault="006979F2" w:rsidP="006979F2">
      <w:pPr>
        <w:rPr>
          <w:lang w:val="sr-Cyrl-RS"/>
        </w:rPr>
      </w:pPr>
      <w:r w:rsidRPr="00B82924">
        <w:rPr>
          <w:noProof/>
          <w:lang w:val="sr-Cyrl-RS" w:eastAsia="en-US"/>
        </w:rPr>
        <mc:AlternateContent>
          <mc:Choice Requires="wps">
            <w:drawing>
              <wp:anchor distT="0" distB="0" distL="114300" distR="114300" simplePos="0" relativeHeight="251865088" behindDoc="0" locked="0" layoutInCell="1" allowOverlap="1" wp14:anchorId="2EBEC34E" wp14:editId="67575004">
                <wp:simplePos x="0" y="0"/>
                <wp:positionH relativeFrom="margin">
                  <wp:align>right</wp:align>
                </wp:positionH>
                <wp:positionV relativeFrom="paragraph">
                  <wp:posOffset>4428378</wp:posOffset>
                </wp:positionV>
                <wp:extent cx="5943600" cy="635"/>
                <wp:effectExtent l="0" t="0" r="0" b="0"/>
                <wp:wrapSquare wrapText="bothSides"/>
                <wp:docPr id="184" name="Text Box 1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3E5D947" w14:textId="77777777" w:rsidR="006A36E9" w:rsidRPr="00ED25D5" w:rsidRDefault="006A36E9" w:rsidP="006979F2">
                            <w:pPr>
                              <w:pStyle w:val="Caption"/>
                              <w:jc w:val="center"/>
                              <w:rPr>
                                <w:noProof/>
                                <w:sz w:val="24"/>
                              </w:rPr>
                            </w:pPr>
                            <w:r>
                              <w:t xml:space="preserve">Слика </w:t>
                            </w:r>
                            <w:r>
                              <w:rPr>
                                <w:lang w:val="sr-Cyrl-RS"/>
                              </w:rPr>
                              <w:t>79 Додавање основног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EC34E" id="Text Box 184" o:spid="_x0000_s1086" type="#_x0000_t202" style="position:absolute;left:0;text-align:left;margin-left:416.8pt;margin-top:348.7pt;width:468pt;height:.05pt;z-index:251865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" stroked="f">
                <v:textbox style="mso-fit-shape-to-text:t" inset="0,0,0,0">
                  <w:txbxContent>
                    <w:p w14:paraId="73E5D947" w14:textId="77777777" w:rsidR="006A36E9" w:rsidRPr="00ED25D5" w:rsidRDefault="006A36E9" w:rsidP="006979F2">
                      <w:pPr>
                        <w:pStyle w:val="Caption"/>
                        <w:jc w:val="center"/>
                        <w:rPr>
                          <w:noProof/>
                          <w:sz w:val="24"/>
                        </w:rPr>
                      </w:pPr>
                      <w:r>
                        <w:t xml:space="preserve">Слика </w:t>
                      </w:r>
                      <w:r>
                        <w:rPr>
                          <w:lang w:val="sr-Cyrl-RS"/>
                        </w:rPr>
                        <w:t>79 Додавање основног правила</w:t>
                      </w:r>
                    </w:p>
                  </w:txbxContent>
                </v:textbox>
                <w10:wrap type="square" anchorx="margin"/>
              </v:shape>
            </w:pict>
          </mc:Fallback>
        </mc:AlternateContent>
      </w:r>
      <w:r w:rsidRPr="00B82924">
        <w:rPr>
          <w:noProof/>
          <w:lang w:val="sr-Cyrl-RS" w:eastAsia="en-US"/>
        </w:rPr>
        <w:drawing>
          <wp:anchor distT="0" distB="0" distL="114300" distR="114300" simplePos="0" relativeHeight="251863040" behindDoc="0" locked="0" layoutInCell="1" allowOverlap="1" wp14:anchorId="1BA58AA3" wp14:editId="38C4593F">
            <wp:simplePos x="0" y="0"/>
            <wp:positionH relativeFrom="margin">
              <wp:align>right</wp:align>
            </wp:positionH>
            <wp:positionV relativeFrom="paragraph">
              <wp:posOffset>1651822</wp:posOffset>
            </wp:positionV>
            <wp:extent cx="5943600" cy="2696210"/>
            <wp:effectExtent l="0" t="0" r="0" b="889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dd basic rule.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r w:rsidRPr="00B82924">
        <w:rPr>
          <w:lang w:val="sr-Cyrl-RS"/>
        </w:rPr>
        <w:t>На слици хх је приказан дијаграм секвенци на којем је представљен процес додавања основног правила. То се постиже притиском на дугме "унеси податке" које покреће функцију у клијентској компоненти која прослеђује параметре серверској компоненти, која нако примљених параметара проверава да ли постоји основно правило за ту подврсту, ако не постоји додаје ново правило и обавештава клијентску компоненту да је додато правило што се приказује на страни. Уколико правило постоји серверска компонента измењује постојеће правило новим вредностима и враћа поруку о томе која се такође приказује на страни.</w:t>
      </w:r>
    </w:p>
    <w:p w14:paraId="5BD7CAD5" w14:textId="77777777" w:rsidR="006979F2" w:rsidRPr="00B82924" w:rsidRDefault="006979F2" w:rsidP="006979F2">
      <w:pPr>
        <w:rPr>
          <w:lang w:val="sr-Cyrl-RS"/>
        </w:rPr>
      </w:pPr>
    </w:p>
    <w:p w14:paraId="008D34C9" w14:textId="77777777" w:rsidR="006979F2" w:rsidRPr="00B82924" w:rsidRDefault="006979F2" w:rsidP="006979F2">
      <w:pPr>
        <w:rPr>
          <w:lang w:val="sr-Cyrl-RS"/>
        </w:rPr>
      </w:pPr>
      <w:r w:rsidRPr="00B82924">
        <w:rPr>
          <w:lang w:val="sr-Cyrl-RS"/>
        </w:rPr>
        <w:br w:type="page"/>
      </w:r>
    </w:p>
    <w:p w14:paraId="442EA99C" w14:textId="77777777" w:rsidR="006979F2" w:rsidRPr="00B82924" w:rsidRDefault="006979F2" w:rsidP="006979F2">
      <w:pPr>
        <w:rPr>
          <w:lang w:val="sr-Cyrl-RS"/>
        </w:rPr>
      </w:pPr>
      <w:r w:rsidRPr="00B82924">
        <w:rPr>
          <w:noProof/>
          <w:lang w:val="sr-Cyrl-RS" w:eastAsia="en-US"/>
        </w:rPr>
        <w:lastRenderedPageBreak/>
        <mc:AlternateContent>
          <mc:Choice Requires="wps">
            <w:drawing>
              <wp:anchor distT="0" distB="0" distL="114300" distR="114300" simplePos="0" relativeHeight="251868160" behindDoc="0" locked="0" layoutInCell="1" allowOverlap="1" wp14:anchorId="5FA08B0B" wp14:editId="2D0317F0">
                <wp:simplePos x="0" y="0"/>
                <wp:positionH relativeFrom="margin">
                  <wp:align>center</wp:align>
                </wp:positionH>
                <wp:positionV relativeFrom="paragraph">
                  <wp:posOffset>3745417</wp:posOffset>
                </wp:positionV>
                <wp:extent cx="5943600" cy="635"/>
                <wp:effectExtent l="0" t="0" r="0" b="0"/>
                <wp:wrapSquare wrapText="bothSides"/>
                <wp:docPr id="186" name="Text Box 1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8E1CBD7" w14:textId="77777777" w:rsidR="006A36E9" w:rsidRPr="007D20EF" w:rsidRDefault="006A36E9" w:rsidP="006979F2">
                            <w:pPr>
                              <w:pStyle w:val="Caption"/>
                              <w:jc w:val="center"/>
                              <w:rPr>
                                <w:noProof/>
                                <w:sz w:val="24"/>
                              </w:rPr>
                            </w:pPr>
                            <w:r>
                              <w:t xml:space="preserve">Слика </w:t>
                            </w:r>
                            <w:r>
                              <w:rPr>
                                <w:lang w:val="sr-Cyrl-RS"/>
                              </w:rPr>
                              <w:t>80 Додавање напреног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08B0B" id="Text Box 186" o:spid="_x0000_s1087" type="#_x0000_t202" style="position:absolute;left:0;text-align:left;margin-left:0;margin-top:294.9pt;width:468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" stroked="f">
                <v:textbox style="mso-fit-shape-to-text:t" inset="0,0,0,0">
                  <w:txbxContent>
                    <w:p w14:paraId="08E1CBD7" w14:textId="77777777" w:rsidR="006A36E9" w:rsidRPr="007D20EF" w:rsidRDefault="006A36E9" w:rsidP="006979F2">
                      <w:pPr>
                        <w:pStyle w:val="Caption"/>
                        <w:jc w:val="center"/>
                        <w:rPr>
                          <w:noProof/>
                          <w:sz w:val="24"/>
                        </w:rPr>
                      </w:pPr>
                      <w:r>
                        <w:t xml:space="preserve">Слика </w:t>
                      </w:r>
                      <w:r>
                        <w:rPr>
                          <w:lang w:val="sr-Cyrl-RS"/>
                        </w:rPr>
                        <w:t>80 Додавање напреног правила</w:t>
                      </w:r>
                    </w:p>
                  </w:txbxContent>
                </v:textbox>
                <w10:wrap type="square" anchorx="margin"/>
              </v:shape>
            </w:pict>
          </mc:Fallback>
        </mc:AlternateContent>
      </w:r>
      <w:r w:rsidRPr="00B82924">
        <w:rPr>
          <w:noProof/>
          <w:lang w:val="sr-Cyrl-RS" w:eastAsia="en-US"/>
        </w:rPr>
        <w:drawing>
          <wp:anchor distT="0" distB="0" distL="114300" distR="114300" simplePos="0" relativeHeight="251866112" behindDoc="0" locked="0" layoutInCell="1" allowOverlap="1" wp14:anchorId="6ABA1E16" wp14:editId="01213246">
            <wp:simplePos x="0" y="0"/>
            <wp:positionH relativeFrom="margin">
              <wp:align>right</wp:align>
            </wp:positionH>
            <wp:positionV relativeFrom="paragraph">
              <wp:posOffset>1473723</wp:posOffset>
            </wp:positionV>
            <wp:extent cx="5943600" cy="2192655"/>
            <wp:effectExtent l="0" t="0" r="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add advanced rul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anchor>
        </w:drawing>
      </w:r>
      <w:r w:rsidRPr="00B82924">
        <w:rPr>
          <w:lang w:val="sr-Cyrl-RS"/>
        </w:rPr>
        <w:t>На дијаграму је приказан процес додавања напредног правила. Притиском на дугме "сачувај" покреће се функција у клијентској компоненти која шаље захтев серверској компоненти са параметрима за додавање напредног правила. Серверска компонента проверава да ли постоји правило за прослеђену подврсту са датим именом. Уколико не постоји у базу података убацује правило и о томе обавештава клијентску компоненту која поруку приказује на страни. У супротном ако правило већ  постоји обавештава клијентску компоненту о томе која исписује поруку на страни.</w:t>
      </w:r>
    </w:p>
    <w:p w14:paraId="4D2D8E0E" w14:textId="77777777" w:rsidR="006979F2" w:rsidRPr="00B82924" w:rsidRDefault="006979F2" w:rsidP="006979F2">
      <w:pPr>
        <w:rPr>
          <w:lang w:val="sr-Cyrl-RS"/>
        </w:rPr>
      </w:pPr>
    </w:p>
    <w:p w14:paraId="67AF7FDB" w14:textId="77777777" w:rsidR="006979F2" w:rsidRPr="00B82924" w:rsidRDefault="006979F2" w:rsidP="006979F2">
      <w:pPr>
        <w:rPr>
          <w:lang w:val="sr-Cyrl-RS"/>
        </w:rPr>
      </w:pPr>
      <w:r w:rsidRPr="00B82924">
        <w:rPr>
          <w:lang w:val="sr-Cyrl-RS"/>
        </w:rPr>
        <w:br w:type="page"/>
      </w:r>
    </w:p>
    <w:p w14:paraId="52C8ED6B" w14:textId="77777777" w:rsidR="006979F2" w:rsidRPr="00B82924" w:rsidRDefault="006979F2" w:rsidP="006979F2">
      <w:pPr>
        <w:rPr>
          <w:lang w:val="sr-Cyrl-RS"/>
        </w:rPr>
      </w:pPr>
      <w:r w:rsidRPr="00B82924">
        <w:rPr>
          <w:noProof/>
          <w:lang w:val="sr-Cyrl-RS" w:eastAsia="en-US"/>
        </w:rPr>
        <w:lastRenderedPageBreak/>
        <mc:AlternateContent>
          <mc:Choice Requires="wps">
            <w:drawing>
              <wp:anchor distT="0" distB="0" distL="114300" distR="114300" simplePos="0" relativeHeight="251871232" behindDoc="0" locked="0" layoutInCell="1" allowOverlap="1" wp14:anchorId="719259B4" wp14:editId="16884A07">
                <wp:simplePos x="0" y="0"/>
                <wp:positionH relativeFrom="column">
                  <wp:posOffset>0</wp:posOffset>
                </wp:positionH>
                <wp:positionV relativeFrom="paragraph">
                  <wp:posOffset>4669155</wp:posOffset>
                </wp:positionV>
                <wp:extent cx="5943600" cy="635"/>
                <wp:effectExtent l="0" t="0" r="0" b="0"/>
                <wp:wrapSquare wrapText="bothSides"/>
                <wp:docPr id="188" name="Text Box 1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801F657" w14:textId="77777777" w:rsidR="006A36E9" w:rsidRPr="005404C1" w:rsidRDefault="006A36E9" w:rsidP="006979F2">
                            <w:pPr>
                              <w:pStyle w:val="Caption"/>
                              <w:jc w:val="center"/>
                              <w:rPr>
                                <w:noProof/>
                                <w:sz w:val="24"/>
                              </w:rPr>
                            </w:pPr>
                            <w:r>
                              <w:t xml:space="preserve">Слика </w:t>
                            </w:r>
                            <w:r>
                              <w:rPr>
                                <w:lang w:val="sr-Cyrl-RS"/>
                              </w:rPr>
                              <w:t>81 Брисање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259B4" id="Text Box 188" o:spid="_x0000_s1088" type="#_x0000_t202" style="position:absolute;left:0;text-align:left;margin-left:0;margin-top:367.65pt;width:468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hPINgIAAHcEAAAOAAAAZHJzL2Uyb0RvYy54bWysVFFv2jAQfp+0/2D5fQToir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" stroked="f">
                <v:textbox style="mso-fit-shape-to-text:t" inset="0,0,0,0">
                  <w:txbxContent>
                    <w:p w14:paraId="4801F657" w14:textId="77777777" w:rsidR="006A36E9" w:rsidRPr="005404C1" w:rsidRDefault="006A36E9" w:rsidP="006979F2">
                      <w:pPr>
                        <w:pStyle w:val="Caption"/>
                        <w:jc w:val="center"/>
                        <w:rPr>
                          <w:noProof/>
                          <w:sz w:val="24"/>
                        </w:rPr>
                      </w:pPr>
                      <w:r>
                        <w:t xml:space="preserve">Слика </w:t>
                      </w:r>
                      <w:r>
                        <w:rPr>
                          <w:lang w:val="sr-Cyrl-RS"/>
                        </w:rPr>
                        <w:t>81 Брисање правила</w:t>
                      </w:r>
                    </w:p>
                  </w:txbxContent>
                </v:textbox>
                <w10:wrap type="square"/>
              </v:shape>
            </w:pict>
          </mc:Fallback>
        </mc:AlternateContent>
      </w:r>
      <w:r w:rsidRPr="00B82924">
        <w:rPr>
          <w:noProof/>
          <w:lang w:val="sr-Cyrl-RS" w:eastAsia="en-US"/>
        </w:rPr>
        <w:drawing>
          <wp:anchor distT="0" distB="0" distL="114300" distR="114300" simplePos="0" relativeHeight="251869184" behindDoc="0" locked="0" layoutInCell="1" allowOverlap="1" wp14:anchorId="058CA253" wp14:editId="7F3BEAF8">
            <wp:simplePos x="0" y="0"/>
            <wp:positionH relativeFrom="margin">
              <wp:align>right</wp:align>
            </wp:positionH>
            <wp:positionV relativeFrom="paragraph">
              <wp:posOffset>1072403</wp:posOffset>
            </wp:positionV>
            <wp:extent cx="5943600" cy="3540125"/>
            <wp:effectExtent l="0" t="0" r="0" b="317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elete rul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anchor>
        </w:drawing>
      </w:r>
      <w:r w:rsidRPr="00B82924">
        <w:rPr>
          <w:lang w:val="sr-Cyrl-RS"/>
        </w:rPr>
        <w:t>На дијаграму је приказан процес брисања постојећих правила. На страни је приказана листа свих правила. Корисник притиском на дугме "избриши" преко клијентски компоненте шаље захтев серверској за брисање одређеног правила. Серверска компонента у бази података брише правило и враћа поруку клијентској компоненти која поруку приказује на страни.</w:t>
      </w:r>
    </w:p>
    <w:p w14:paraId="0148FB31" w14:textId="77777777" w:rsidR="006979F2" w:rsidRPr="00B82924" w:rsidRDefault="006979F2" w:rsidP="006979F2">
      <w:pPr>
        <w:rPr>
          <w:lang w:val="sr-Cyrl-RS"/>
        </w:rPr>
      </w:pPr>
    </w:p>
    <w:p w14:paraId="67D927B1" w14:textId="77777777" w:rsidR="006979F2" w:rsidRPr="00B82924" w:rsidRDefault="006979F2" w:rsidP="006979F2">
      <w:pPr>
        <w:rPr>
          <w:lang w:val="sr-Cyrl-RS"/>
        </w:rPr>
      </w:pPr>
      <w:r w:rsidRPr="00B82924">
        <w:rPr>
          <w:lang w:val="sr-Cyrl-RS"/>
        </w:rPr>
        <w:br w:type="page"/>
      </w:r>
    </w:p>
    <w:p w14:paraId="10D4A78B" w14:textId="77777777" w:rsidR="006979F2" w:rsidRPr="00B82924" w:rsidRDefault="006979F2" w:rsidP="006979F2">
      <w:pPr>
        <w:pStyle w:val="Heading2"/>
        <w:rPr>
          <w:lang w:val="sr-Cyrl-RS"/>
        </w:rPr>
      </w:pPr>
      <w:bookmarkStart w:id="79" w:name="_Toc484365417"/>
      <w:r w:rsidRPr="00B82924">
        <w:rPr>
          <w:lang w:val="sr-Cyrl-RS"/>
        </w:rPr>
        <w:lastRenderedPageBreak/>
        <w:t>9.6 Рад се мерачима</w:t>
      </w:r>
      <w:bookmarkEnd w:id="79"/>
    </w:p>
    <w:p w14:paraId="492C3033" w14:textId="77777777" w:rsidR="001F3133" w:rsidRPr="00B82924" w:rsidRDefault="00615794" w:rsidP="001F3133">
      <w:pPr>
        <w:rPr>
          <w:lang w:val="sr-Cyrl-RS"/>
        </w:rPr>
      </w:pPr>
      <w:r w:rsidRPr="00B82924">
        <w:rPr>
          <w:noProof/>
          <w:lang w:val="sr-Cyrl-RS" w:eastAsia="en-US"/>
        </w:rPr>
        <mc:AlternateContent>
          <mc:Choice Requires="wps">
            <w:drawing>
              <wp:anchor distT="0" distB="0" distL="114300" distR="114300" simplePos="0" relativeHeight="251874304" behindDoc="0" locked="0" layoutInCell="1" allowOverlap="1" wp14:anchorId="38B21B5D" wp14:editId="23D08E96">
                <wp:simplePos x="0" y="0"/>
                <wp:positionH relativeFrom="column">
                  <wp:posOffset>0</wp:posOffset>
                </wp:positionH>
                <wp:positionV relativeFrom="paragraph">
                  <wp:posOffset>5812790</wp:posOffset>
                </wp:positionV>
                <wp:extent cx="594360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42B43E2" w14:textId="77777777" w:rsidR="006A36E9" w:rsidRPr="009A681B" w:rsidRDefault="006A36E9" w:rsidP="00615794">
                            <w:pPr>
                              <w:pStyle w:val="Caption"/>
                              <w:jc w:val="center"/>
                              <w:rPr>
                                <w:noProof/>
                                <w:sz w:val="24"/>
                              </w:rPr>
                            </w:pPr>
                            <w:r>
                              <w:t xml:space="preserve">Слика </w:t>
                            </w:r>
                            <w:r>
                              <w:rPr>
                                <w:lang w:val="sr-Cyrl-RS"/>
                              </w:rPr>
                              <w:t>82 додавње мерача и повезивање са плантажом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21B5D" id="Text Box 190" o:spid="_x0000_s1089" type="#_x0000_t202" style="position:absolute;left:0;text-align:left;margin-left:0;margin-top:457.7pt;width:468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" stroked="f">
                <v:textbox style="mso-fit-shape-to-text:t" inset="0,0,0,0">
                  <w:txbxContent>
                    <w:p w14:paraId="542B43E2" w14:textId="77777777" w:rsidR="006A36E9" w:rsidRPr="009A681B" w:rsidRDefault="006A36E9" w:rsidP="00615794">
                      <w:pPr>
                        <w:pStyle w:val="Caption"/>
                        <w:jc w:val="center"/>
                        <w:rPr>
                          <w:noProof/>
                          <w:sz w:val="24"/>
                        </w:rPr>
                      </w:pPr>
                      <w:r>
                        <w:t xml:space="preserve">Слика </w:t>
                      </w:r>
                      <w:r>
                        <w:rPr>
                          <w:lang w:val="sr-Cyrl-RS"/>
                        </w:rPr>
                        <w:t>82 додавње мерача и повезивање са плантажом</w:t>
                      </w:r>
                    </w:p>
                  </w:txbxContent>
                </v:textbox>
                <w10:wrap type="topAndBottom"/>
              </v:shape>
            </w:pict>
          </mc:Fallback>
        </mc:AlternateContent>
      </w:r>
      <w:r w:rsidRPr="00B82924">
        <w:rPr>
          <w:noProof/>
          <w:lang w:val="sr-Cyrl-RS" w:eastAsia="en-US"/>
        </w:rPr>
        <w:drawing>
          <wp:anchor distT="0" distB="0" distL="114300" distR="114300" simplePos="0" relativeHeight="251872256" behindDoc="0" locked="0" layoutInCell="1" allowOverlap="1" wp14:anchorId="12FAD521" wp14:editId="3BCF1527">
            <wp:simplePos x="0" y="0"/>
            <wp:positionH relativeFrom="margin">
              <wp:align>right</wp:align>
            </wp:positionH>
            <wp:positionV relativeFrom="paragraph">
              <wp:posOffset>1708785</wp:posOffset>
            </wp:positionV>
            <wp:extent cx="5943600" cy="404685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markers.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anchor>
        </w:drawing>
      </w:r>
      <w:r w:rsidR="001F3133" w:rsidRPr="00B82924">
        <w:rPr>
          <w:lang w:val="sr-Cyrl-RS"/>
        </w:rPr>
        <w:t xml:space="preserve">Ако је маркер претходно додат корисник га може одабрати или у супротном могуће је додати нови маркер. </w:t>
      </w:r>
      <w:r w:rsidR="00E852E2" w:rsidRPr="00B82924">
        <w:rPr>
          <w:lang w:val="sr-Cyrl-RS"/>
        </w:rPr>
        <w:t>Клијент шаље захтев компоненти за додавање маркера, која ако је додавање завршено успешно приказује нови маркер као одабрани. Након одабира жељеног маркера корисник бира плантаже и мерења која мерач приказује, компонента за мерења и плантаже је задужена за обраду и приказ ових података. Након попуњавања свих параметара кликом на дугме “Повжи” шаље се захтев компоненти за повезивање која затев даље прослеђује серверској копоненти. Серверска компонента врши упис у базу и о резултату операције обавештава остале компоненте.</w:t>
      </w:r>
    </w:p>
    <w:p w14:paraId="3F41F0EA" w14:textId="77777777" w:rsidR="00615794" w:rsidRPr="00B82924" w:rsidRDefault="00615794" w:rsidP="006979F2">
      <w:pPr>
        <w:rPr>
          <w:lang w:val="sr-Cyrl-RS"/>
        </w:rPr>
      </w:pPr>
    </w:p>
    <w:p w14:paraId="5FC4196C" w14:textId="77777777" w:rsidR="00615794" w:rsidRPr="00B82924" w:rsidRDefault="00615794" w:rsidP="00615794">
      <w:pPr>
        <w:rPr>
          <w:lang w:val="sr-Cyrl-RS"/>
        </w:rPr>
      </w:pPr>
      <w:r w:rsidRPr="00B82924">
        <w:rPr>
          <w:lang w:val="sr-Cyrl-RS"/>
        </w:rPr>
        <w:br w:type="page"/>
      </w:r>
    </w:p>
    <w:p w14:paraId="01102AF7" w14:textId="77777777" w:rsidR="00615794" w:rsidRPr="00B82924" w:rsidRDefault="00615794" w:rsidP="00615794">
      <w:pPr>
        <w:pStyle w:val="Heading2"/>
        <w:rPr>
          <w:lang w:val="sr-Cyrl-RS"/>
        </w:rPr>
      </w:pPr>
      <w:bookmarkStart w:id="80" w:name="_Toc484365418"/>
      <w:r w:rsidRPr="00B82924">
        <w:rPr>
          <w:lang w:val="sr-Cyrl-RS"/>
        </w:rPr>
        <w:lastRenderedPageBreak/>
        <w:t>9.7 Додавање плантажа и имања</w:t>
      </w:r>
      <w:bookmarkEnd w:id="80"/>
    </w:p>
    <w:p w14:paraId="644CFA54" w14:textId="77777777" w:rsidR="00615794" w:rsidRPr="00B82924" w:rsidRDefault="00615794" w:rsidP="00615794">
      <w:pPr>
        <w:rPr>
          <w:lang w:val="sr-Cyrl-RS"/>
        </w:rPr>
      </w:pPr>
      <w:r w:rsidRPr="00B82924">
        <w:rPr>
          <w:lang w:val="sr-Cyrl-RS"/>
        </w:rPr>
        <w:t>На слици хх приказан је дијаграм секвенци на коме је приказано додавање имања и плантажа. На страни су приказана два таба за одабир додавање имања или плантажа. Притиском на дугме "додајИмање" позива се функција у клијентској компоненти која прво проверава да ли су подаци унети и да ли су исправни. Уколико нису приказује се порука упозорења на страни. У супротном шаље се захтев серверској компоненти и прослеђују се аргументи неопходни, а то су назив и идентификација корисника коме се додаје имање. Серверска компонента уписује податке у базу и враћа поруку о томе, коју серверска компонента шаље клијентској да би се на крају приказала на страни. Уколико дође до грешке у чувању имања серверска компонента шаље поруку клијентској компоненти која се  такође приказује на страни. Притиском на дугме додај плантажу позива се функција у клијентској компоненти  у којој се такође проверава исправност података и исто тако у случају неисправости исписуеј поруку на  страни, а у супротном позива функцију у серверској компоненти прослеђујући идентификацију корисника,  назив плантаже, врсту и подврсту која је посађена на плантажи, произвођаћа културе, имање којем та плантажа  припада и полигоне који представљају положај и облик плантаже. Подаци о плантажи се чувају  у једној бази, а полигони у другој бази. Ако је унос у обе базе био успешан прослеђује се порука клијентској компоненти која приказује поруку на страни. У случају неуспешног додавања шаље се порука да је било проблема при додавању и приказује на страни шта је довело до неуспешног додавања.</w:t>
      </w:r>
    </w:p>
    <w:p w14:paraId="782C55FC" w14:textId="77777777" w:rsidR="00615794" w:rsidRPr="00B82924" w:rsidRDefault="00615794" w:rsidP="00615794">
      <w:pPr>
        <w:rPr>
          <w:lang w:val="sr-Cyrl-RS"/>
        </w:rPr>
      </w:pPr>
      <w:r w:rsidRPr="00B82924">
        <w:rPr>
          <w:lang w:val="sr-Cyrl-RS"/>
        </w:rPr>
        <w:t xml:space="preserve">  </w:t>
      </w:r>
    </w:p>
    <w:p w14:paraId="57EB984F" w14:textId="77777777" w:rsidR="00615794" w:rsidRPr="00B82924" w:rsidRDefault="00615794" w:rsidP="00615794">
      <w:pPr>
        <w:rPr>
          <w:lang w:val="sr-Cyrl-RS"/>
        </w:rPr>
      </w:pPr>
      <w:r w:rsidRPr="00B82924">
        <w:rPr>
          <w:noProof/>
          <w:lang w:val="sr-Cyrl-RS" w:eastAsia="en-US"/>
        </w:rPr>
        <w:lastRenderedPageBreak/>
        <mc:AlternateContent>
          <mc:Choice Requires="wps">
            <w:drawing>
              <wp:anchor distT="0" distB="0" distL="114300" distR="114300" simplePos="0" relativeHeight="251877376" behindDoc="0" locked="0" layoutInCell="1" allowOverlap="1" wp14:anchorId="126B3B8F" wp14:editId="36D88DE1">
                <wp:simplePos x="0" y="0"/>
                <wp:positionH relativeFrom="column">
                  <wp:posOffset>0</wp:posOffset>
                </wp:positionH>
                <wp:positionV relativeFrom="paragraph">
                  <wp:posOffset>4434205</wp:posOffset>
                </wp:positionV>
                <wp:extent cx="5943600"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F239550" w14:textId="77777777" w:rsidR="006A36E9" w:rsidRPr="00343013" w:rsidRDefault="006A36E9" w:rsidP="00615794">
                            <w:pPr>
                              <w:pStyle w:val="Caption"/>
                              <w:jc w:val="center"/>
                              <w:rPr>
                                <w:noProof/>
                                <w:sz w:val="24"/>
                              </w:rPr>
                            </w:pPr>
                            <w:r>
                              <w:t xml:space="preserve">Слика </w:t>
                            </w:r>
                            <w:r>
                              <w:rPr>
                                <w:lang w:val="sr-Cyrl-RS"/>
                              </w:rPr>
                              <w:t>83 Додавање имања и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3B8F" id="Text Box 192" o:spid="_x0000_s1090" type="#_x0000_t202" style="position:absolute;left:0;text-align:left;margin-left:0;margin-top:349.15pt;width:46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" stroked="f">
                <v:textbox style="mso-fit-shape-to-text:t" inset="0,0,0,0">
                  <w:txbxContent>
                    <w:p w14:paraId="6F239550" w14:textId="77777777" w:rsidR="006A36E9" w:rsidRPr="00343013" w:rsidRDefault="006A36E9" w:rsidP="00615794">
                      <w:pPr>
                        <w:pStyle w:val="Caption"/>
                        <w:jc w:val="center"/>
                        <w:rPr>
                          <w:noProof/>
                          <w:sz w:val="24"/>
                        </w:rPr>
                      </w:pPr>
                      <w:r>
                        <w:t xml:space="preserve">Слика </w:t>
                      </w:r>
                      <w:r>
                        <w:rPr>
                          <w:lang w:val="sr-Cyrl-RS"/>
                        </w:rPr>
                        <w:t>83 Додавање имања и плантажа</w:t>
                      </w:r>
                    </w:p>
                  </w:txbxContent>
                </v:textbox>
                <w10:wrap type="square"/>
              </v:shape>
            </w:pict>
          </mc:Fallback>
        </mc:AlternateContent>
      </w:r>
      <w:r w:rsidRPr="00B82924">
        <w:rPr>
          <w:noProof/>
          <w:lang w:val="sr-Cyrl-RS" w:eastAsia="en-US"/>
        </w:rPr>
        <w:drawing>
          <wp:anchor distT="0" distB="0" distL="114300" distR="114300" simplePos="0" relativeHeight="251875328" behindDoc="0" locked="0" layoutInCell="1" allowOverlap="1" wp14:anchorId="2CC7BBAB" wp14:editId="05775B2D">
            <wp:simplePos x="0" y="0"/>
            <wp:positionH relativeFrom="margin">
              <wp:align>right</wp:align>
            </wp:positionH>
            <wp:positionV relativeFrom="paragraph">
              <wp:posOffset>476885</wp:posOffset>
            </wp:positionV>
            <wp:extent cx="5943600" cy="3900170"/>
            <wp:effectExtent l="0" t="0" r="0" b="508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ddPlantationPag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anchor>
        </w:drawing>
      </w:r>
      <w:r w:rsidRPr="00B82924">
        <w:rPr>
          <w:lang w:val="sr-Cyrl-RS"/>
        </w:rPr>
        <w:t xml:space="preserve"> </w:t>
      </w:r>
    </w:p>
    <w:p w14:paraId="043F00F8" w14:textId="77777777" w:rsidR="00615794" w:rsidRPr="00B82924" w:rsidRDefault="00615794" w:rsidP="006979F2">
      <w:pPr>
        <w:rPr>
          <w:lang w:val="sr-Cyrl-RS"/>
        </w:rPr>
      </w:pPr>
    </w:p>
    <w:p w14:paraId="0014DDA6" w14:textId="77777777" w:rsidR="00615794" w:rsidRPr="00B82924" w:rsidRDefault="00615794" w:rsidP="00615794">
      <w:pPr>
        <w:rPr>
          <w:lang w:val="sr-Cyrl-RS"/>
        </w:rPr>
      </w:pPr>
      <w:r w:rsidRPr="00B82924">
        <w:rPr>
          <w:lang w:val="sr-Cyrl-RS"/>
        </w:rPr>
        <w:br w:type="page"/>
      </w:r>
    </w:p>
    <w:p w14:paraId="3B87DB95" w14:textId="77777777" w:rsidR="00615794" w:rsidRPr="00B82924" w:rsidRDefault="00615794" w:rsidP="00615794">
      <w:pPr>
        <w:pStyle w:val="Heading2"/>
        <w:rPr>
          <w:lang w:val="sr-Cyrl-RS"/>
        </w:rPr>
      </w:pPr>
      <w:bookmarkStart w:id="81" w:name="_Toc484365419"/>
      <w:r w:rsidRPr="00B82924">
        <w:rPr>
          <w:lang w:val="sr-Cyrl-RS"/>
        </w:rPr>
        <w:lastRenderedPageBreak/>
        <w:t>9.8 Додавање и брисање биљних култура</w:t>
      </w:r>
      <w:bookmarkEnd w:id="81"/>
    </w:p>
    <w:p w14:paraId="65FFB866" w14:textId="77777777" w:rsidR="00615794" w:rsidRPr="00B82924" w:rsidRDefault="00615794" w:rsidP="00615794">
      <w:pPr>
        <w:rPr>
          <w:lang w:val="sr-Cyrl-RS"/>
        </w:rPr>
      </w:pPr>
      <w:r w:rsidRPr="00B82924">
        <w:rPr>
          <w:lang w:val="sr-Cyrl-RS"/>
        </w:rPr>
        <w:t xml:space="preserve">На слици хх приказан је дијаграм секвенци о функционалностима на страни "додај тип", којо подразумевају: додавање културе, додавање подкултуре, додавање произвођаћа, листање и брисање култура, подкултура и произвођача.  Притиском на дугме "Додај културу" функција у клијентској компоненти проверава да ли су подаци исправни, ако  нису исписује поруку на страни, уколико јесу шаље податке серверској компоненти која уписује нову културу  у базу података и њаље поруку клијентској компоненти о успешном додавању културе која се приказује на страни.  Уколико се десила грешка при додавању културе серверска компонента шаље поруку о темо клијентској  компоненти која је приказује на страни. На исти начин се врши додавање подкултуре и приозвођача.  Притиском на дугме "Прикажи моје типове" покреће су функција у клијентској компоненти која тражи од  серверска компоненте списак свих култура, што серверска компонента узима из базе података и прослеђује  је клијентској, након чега се приказује на страни. Корисник притиском на дугме "обриши" шаље захтев за брисањем те културе што клијентска компонента прослеђује серверској. Која након успешног брисања враћа поруку клијентској компоентни која се приказује на страни. </w:t>
      </w:r>
    </w:p>
    <w:p w14:paraId="1E51FD4B" w14:textId="77777777" w:rsidR="00DC14AA" w:rsidRPr="00B82924" w:rsidRDefault="00DC14AA" w:rsidP="00615794">
      <w:pPr>
        <w:rPr>
          <w:lang w:val="sr-Cyrl-RS"/>
        </w:rPr>
      </w:pPr>
    </w:p>
    <w:p w14:paraId="4A6EF0B9" w14:textId="77777777" w:rsidR="00DC14AA" w:rsidRPr="00B82924" w:rsidRDefault="00DC14AA" w:rsidP="00DC14AA">
      <w:pPr>
        <w:rPr>
          <w:lang w:val="sr-Cyrl-RS"/>
        </w:rPr>
      </w:pPr>
      <w:r w:rsidRPr="00B82924">
        <w:rPr>
          <w:lang w:val="sr-Cyrl-RS"/>
        </w:rPr>
        <w:br w:type="page"/>
      </w:r>
    </w:p>
    <w:p w14:paraId="1D15D82E" w14:textId="77777777" w:rsidR="00DC14AA" w:rsidRPr="00B82924" w:rsidRDefault="00DC14AA" w:rsidP="00615794">
      <w:pPr>
        <w:rPr>
          <w:lang w:val="sr-Cyrl-RS"/>
        </w:rPr>
      </w:pPr>
      <w:r w:rsidRPr="00B82924">
        <w:rPr>
          <w:noProof/>
          <w:lang w:val="sr-Cyrl-RS" w:eastAsia="en-US"/>
        </w:rPr>
        <w:lastRenderedPageBreak/>
        <w:drawing>
          <wp:anchor distT="0" distB="0" distL="114300" distR="114300" simplePos="0" relativeHeight="251878400" behindDoc="0" locked="0" layoutInCell="1" allowOverlap="1" wp14:anchorId="4EF18ED6" wp14:editId="24017824">
            <wp:simplePos x="0" y="0"/>
            <wp:positionH relativeFrom="margin">
              <wp:posOffset>558800</wp:posOffset>
            </wp:positionH>
            <wp:positionV relativeFrom="paragraph">
              <wp:posOffset>102870</wp:posOffset>
            </wp:positionV>
            <wp:extent cx="4977765" cy="8010525"/>
            <wp:effectExtent l="0" t="0" r="0"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ddTypesPage.png"/>
                    <pic:cNvPicPr/>
                  </pic:nvPicPr>
                  <pic:blipFill>
                    <a:blip r:embed="rId107">
                      <a:extLst>
                        <a:ext uri="{28A0092B-C50C-407E-A947-70E740481C1C}">
                          <a14:useLocalDpi xmlns:a14="http://schemas.microsoft.com/office/drawing/2010/main" val="0"/>
                        </a:ext>
                      </a:extLst>
                    </a:blip>
                    <a:stretch>
                      <a:fillRect/>
                    </a:stretch>
                  </pic:blipFill>
                  <pic:spPr>
                    <a:xfrm>
                      <a:off x="0" y="0"/>
                      <a:ext cx="4977765" cy="8010525"/>
                    </a:xfrm>
                    <a:prstGeom prst="rect">
                      <a:avLst/>
                    </a:prstGeom>
                  </pic:spPr>
                </pic:pic>
              </a:graphicData>
            </a:graphic>
            <wp14:sizeRelV relativeFrom="margin">
              <wp14:pctHeight>0</wp14:pctHeight>
            </wp14:sizeRelV>
          </wp:anchor>
        </w:drawing>
      </w:r>
      <w:r w:rsidRPr="00B82924">
        <w:rPr>
          <w:noProof/>
          <w:lang w:val="sr-Cyrl-RS" w:eastAsia="en-US"/>
        </w:rPr>
        <mc:AlternateContent>
          <mc:Choice Requires="wps">
            <w:drawing>
              <wp:anchor distT="0" distB="0" distL="114300" distR="114300" simplePos="0" relativeHeight="251880448" behindDoc="0" locked="0" layoutInCell="1" allowOverlap="1" wp14:anchorId="676AD318" wp14:editId="08312DA4">
                <wp:simplePos x="0" y="0"/>
                <wp:positionH relativeFrom="margin">
                  <wp:align>left</wp:align>
                </wp:positionH>
                <wp:positionV relativeFrom="paragraph">
                  <wp:posOffset>8018145</wp:posOffset>
                </wp:positionV>
                <wp:extent cx="4977765" cy="142875"/>
                <wp:effectExtent l="0" t="0" r="0" b="9525"/>
                <wp:wrapSquare wrapText="bothSides"/>
                <wp:docPr id="194" name="Text Box 194"/>
                <wp:cNvGraphicFramePr/>
                <a:graphic xmlns:a="http://schemas.openxmlformats.org/drawingml/2006/main">
                  <a:graphicData uri="http://schemas.microsoft.com/office/word/2010/wordprocessingShape">
                    <wps:wsp>
                      <wps:cNvSpPr txBox="1"/>
                      <wps:spPr>
                        <a:xfrm>
                          <a:off x="0" y="0"/>
                          <a:ext cx="4977765" cy="142875"/>
                        </a:xfrm>
                        <a:prstGeom prst="rect">
                          <a:avLst/>
                        </a:prstGeom>
                        <a:solidFill>
                          <a:prstClr val="white"/>
                        </a:solidFill>
                        <a:ln>
                          <a:noFill/>
                        </a:ln>
                        <a:effectLst/>
                      </wps:spPr>
                      <wps:txbx>
                        <w:txbxContent>
                          <w:p w14:paraId="5A5F573F" w14:textId="77777777" w:rsidR="006A36E9" w:rsidRPr="00F37373" w:rsidRDefault="006A36E9" w:rsidP="00DC14AA">
                            <w:pPr>
                              <w:pStyle w:val="Caption"/>
                              <w:jc w:val="center"/>
                              <w:rPr>
                                <w:noProof/>
                                <w:sz w:val="24"/>
                              </w:rPr>
                            </w:pPr>
                            <w:r>
                              <w:t xml:space="preserve">Слика </w:t>
                            </w:r>
                            <w:r>
                              <w:rPr>
                                <w:lang w:val="sr-Cyrl-RS"/>
                              </w:rPr>
                              <w:t>84 Рад са биљним културама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6AD318" id="Text Box 194" o:spid="_x0000_s1091" type="#_x0000_t202" style="position:absolute;left:0;text-align:left;margin-left:0;margin-top:631.35pt;width:391.95pt;height:11.25pt;z-index:251880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" stroked="f">
                <v:textbox inset="0,0,0,0">
                  <w:txbxContent>
                    <w:p w14:paraId="5A5F573F" w14:textId="77777777" w:rsidR="006A36E9" w:rsidRPr="00F37373" w:rsidRDefault="006A36E9" w:rsidP="00DC14AA">
                      <w:pPr>
                        <w:pStyle w:val="Caption"/>
                        <w:jc w:val="center"/>
                        <w:rPr>
                          <w:noProof/>
                          <w:sz w:val="24"/>
                        </w:rPr>
                      </w:pPr>
                      <w:r>
                        <w:t xml:space="preserve">Слика </w:t>
                      </w:r>
                      <w:r>
                        <w:rPr>
                          <w:lang w:val="sr-Cyrl-RS"/>
                        </w:rPr>
                        <w:t>84 Рад са биљним културама</w:t>
                      </w:r>
                    </w:p>
                  </w:txbxContent>
                </v:textbox>
                <w10:wrap type="square" anchorx="margin"/>
              </v:shape>
            </w:pict>
          </mc:Fallback>
        </mc:AlternateContent>
      </w:r>
    </w:p>
    <w:p w14:paraId="6A13108F" w14:textId="77777777" w:rsidR="00DC14AA" w:rsidRPr="00B82924" w:rsidRDefault="004F76DF" w:rsidP="00DC14AA">
      <w:pPr>
        <w:pStyle w:val="Heading2"/>
        <w:rPr>
          <w:lang w:val="sr-Cyrl-RS"/>
        </w:rPr>
      </w:pPr>
      <w:bookmarkStart w:id="82" w:name="_Toc484365420"/>
      <w:r w:rsidRPr="00B82924">
        <w:rPr>
          <w:lang w:val="sr-Cyrl-RS"/>
        </w:rPr>
        <w:lastRenderedPageBreak/>
        <w:t>9</w:t>
      </w:r>
      <w:r w:rsidR="00DC14AA" w:rsidRPr="00B82924">
        <w:rPr>
          <w:lang w:val="sr-Cyrl-RS"/>
        </w:rPr>
        <w:t>.9 Администрација корисника</w:t>
      </w:r>
      <w:bookmarkEnd w:id="82"/>
    </w:p>
    <w:p w14:paraId="786F3276" w14:textId="77777777" w:rsidR="006979F2" w:rsidRPr="00B82924" w:rsidRDefault="00DC14AA" w:rsidP="00DC14AA">
      <w:pPr>
        <w:rPr>
          <w:lang w:val="sr-Cyrl-RS"/>
        </w:rPr>
      </w:pPr>
      <w:r w:rsidRPr="00B82924">
        <w:rPr>
          <w:noProof/>
          <w:lang w:val="sr-Cyrl-RS" w:eastAsia="en-US"/>
        </w:rPr>
        <mc:AlternateContent>
          <mc:Choice Requires="wps">
            <w:drawing>
              <wp:anchor distT="0" distB="0" distL="114300" distR="114300" simplePos="0" relativeHeight="251883520" behindDoc="0" locked="0" layoutInCell="1" allowOverlap="1" wp14:anchorId="61B0B1F6" wp14:editId="52A80BD9">
                <wp:simplePos x="0" y="0"/>
                <wp:positionH relativeFrom="column">
                  <wp:posOffset>0</wp:posOffset>
                </wp:positionH>
                <wp:positionV relativeFrom="paragraph">
                  <wp:posOffset>4032250</wp:posOffset>
                </wp:positionV>
                <wp:extent cx="594360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44AEB9D" w14:textId="77777777" w:rsidR="006A36E9" w:rsidRPr="008C38B5" w:rsidRDefault="006A36E9" w:rsidP="00DC14AA">
                            <w:pPr>
                              <w:pStyle w:val="Caption"/>
                              <w:jc w:val="center"/>
                              <w:rPr>
                                <w:noProof/>
                                <w:sz w:val="24"/>
                              </w:rPr>
                            </w:pPr>
                            <w:r>
                              <w:t xml:space="preserve">Слика </w:t>
                            </w:r>
                            <w:r>
                              <w:rPr>
                                <w:lang w:val="sr-Cyrl-RS"/>
                              </w:rPr>
                              <w:t>85 листа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B1F6" id="Text Box 196" o:spid="_x0000_s1092" type="#_x0000_t202" style="position:absolute;left:0;text-align:left;margin-left:0;margin-top:317.5pt;width:468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" stroked="f">
                <v:textbox style="mso-fit-shape-to-text:t" inset="0,0,0,0">
                  <w:txbxContent>
                    <w:p w14:paraId="044AEB9D" w14:textId="77777777" w:rsidR="006A36E9" w:rsidRPr="008C38B5" w:rsidRDefault="006A36E9" w:rsidP="00DC14AA">
                      <w:pPr>
                        <w:pStyle w:val="Caption"/>
                        <w:jc w:val="center"/>
                        <w:rPr>
                          <w:noProof/>
                          <w:sz w:val="24"/>
                        </w:rPr>
                      </w:pPr>
                      <w:r>
                        <w:t xml:space="preserve">Слика </w:t>
                      </w:r>
                      <w:r>
                        <w:rPr>
                          <w:lang w:val="sr-Cyrl-RS"/>
                        </w:rPr>
                        <w:t>85 листа корисника</w:t>
                      </w:r>
                    </w:p>
                  </w:txbxContent>
                </v:textbox>
                <w10:wrap type="topAndBottom"/>
              </v:shape>
            </w:pict>
          </mc:Fallback>
        </mc:AlternateContent>
      </w:r>
      <w:r w:rsidRPr="00B82924">
        <w:rPr>
          <w:noProof/>
          <w:lang w:val="sr-Cyrl-RS" w:eastAsia="en-US"/>
        </w:rPr>
        <w:drawing>
          <wp:anchor distT="0" distB="0" distL="114300" distR="114300" simplePos="0" relativeHeight="251881472" behindDoc="0" locked="0" layoutInCell="1" allowOverlap="1" wp14:anchorId="13DB69BD" wp14:editId="63742C55">
            <wp:simplePos x="0" y="0"/>
            <wp:positionH relativeFrom="margin">
              <wp:align>right</wp:align>
            </wp:positionH>
            <wp:positionV relativeFrom="paragraph">
              <wp:posOffset>992505</wp:posOffset>
            </wp:positionV>
            <wp:extent cx="5943600" cy="29825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dmin prikazi sve korisnik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anchor>
        </w:drawing>
      </w:r>
      <w:r w:rsidRPr="00B82924">
        <w:rPr>
          <w:lang w:val="sr-Cyrl-RS"/>
        </w:rPr>
        <w:t>На слици хх приказан је дијаграм секвенци на коме је приказано излиставање свих корисника система. Притиском на дугме "Прикажи све кориснике" позива се функција на у клијентској компоненти, која након тога позива функцију у серверској компоненти која из базе узима списак корисника и прослеђује га назад клијентској компоненти, након чега се листа прослеђује на страни.</w:t>
      </w:r>
    </w:p>
    <w:p w14:paraId="5CEFC403" w14:textId="77777777" w:rsidR="00DC14AA" w:rsidRPr="00B82924" w:rsidRDefault="00DC14AA" w:rsidP="00DC14AA">
      <w:pPr>
        <w:rPr>
          <w:lang w:val="sr-Cyrl-RS"/>
        </w:rPr>
      </w:pPr>
    </w:p>
    <w:p w14:paraId="753F9DB3" w14:textId="77777777" w:rsidR="00DC14AA" w:rsidRPr="00B82924" w:rsidRDefault="00DC14AA" w:rsidP="00DC14AA">
      <w:pPr>
        <w:rPr>
          <w:lang w:val="sr-Cyrl-RS"/>
        </w:rPr>
      </w:pPr>
      <w:r w:rsidRPr="00B82924">
        <w:rPr>
          <w:lang w:val="sr-Cyrl-RS"/>
        </w:rPr>
        <w:br w:type="page"/>
      </w:r>
    </w:p>
    <w:p w14:paraId="2491CA79" w14:textId="77777777" w:rsidR="00DC14AA" w:rsidRPr="00B82924" w:rsidRDefault="00DC14AA" w:rsidP="00DC14AA">
      <w:pPr>
        <w:rPr>
          <w:lang w:val="sr-Cyrl-RS"/>
        </w:rPr>
      </w:pPr>
      <w:r w:rsidRPr="00B82924">
        <w:rPr>
          <w:noProof/>
          <w:lang w:val="sr-Cyrl-RS" w:eastAsia="en-US"/>
        </w:rPr>
        <w:lastRenderedPageBreak/>
        <mc:AlternateContent>
          <mc:Choice Requires="wps">
            <w:drawing>
              <wp:anchor distT="0" distB="0" distL="114300" distR="114300" simplePos="0" relativeHeight="251886592" behindDoc="0" locked="0" layoutInCell="1" allowOverlap="1" wp14:anchorId="7AD5AD50" wp14:editId="7266E09A">
                <wp:simplePos x="0" y="0"/>
                <wp:positionH relativeFrom="column">
                  <wp:posOffset>0</wp:posOffset>
                </wp:positionH>
                <wp:positionV relativeFrom="paragraph">
                  <wp:posOffset>7218045</wp:posOffset>
                </wp:positionV>
                <wp:extent cx="5943600"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C4DDBB7" w14:textId="77777777" w:rsidR="006A36E9" w:rsidRPr="005003DA" w:rsidRDefault="006A36E9" w:rsidP="00DC14AA">
                            <w:pPr>
                              <w:pStyle w:val="Caption"/>
                              <w:jc w:val="center"/>
                              <w:rPr>
                                <w:noProof/>
                                <w:sz w:val="24"/>
                              </w:rPr>
                            </w:pPr>
                            <w:r>
                              <w:t xml:space="preserve">Слика </w:t>
                            </w:r>
                            <w:r>
                              <w:rPr>
                                <w:lang w:val="sr-Cyrl-RS"/>
                              </w:rPr>
                              <w:t>86 блокирај/одблокирај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5AD50" id="Text Box 198" o:spid="_x0000_s1093" type="#_x0000_t202" style="position:absolute;left:0;text-align:left;margin-left:0;margin-top:568.35pt;width:468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" stroked="f">
                <v:textbox style="mso-fit-shape-to-text:t" inset="0,0,0,0">
                  <w:txbxContent>
                    <w:p w14:paraId="5C4DDBB7" w14:textId="77777777" w:rsidR="006A36E9" w:rsidRPr="005003DA" w:rsidRDefault="006A36E9" w:rsidP="00DC14AA">
                      <w:pPr>
                        <w:pStyle w:val="Caption"/>
                        <w:jc w:val="center"/>
                        <w:rPr>
                          <w:noProof/>
                          <w:sz w:val="24"/>
                        </w:rPr>
                      </w:pPr>
                      <w:r>
                        <w:t xml:space="preserve">Слика </w:t>
                      </w:r>
                      <w:r>
                        <w:rPr>
                          <w:lang w:val="sr-Cyrl-RS"/>
                        </w:rPr>
                        <w:t>86 блокирај/одблокирај корисника</w:t>
                      </w:r>
                    </w:p>
                  </w:txbxContent>
                </v:textbox>
                <w10:wrap type="topAndBottom"/>
              </v:shape>
            </w:pict>
          </mc:Fallback>
        </mc:AlternateContent>
      </w:r>
      <w:r w:rsidRPr="00B82924">
        <w:rPr>
          <w:noProof/>
          <w:lang w:val="sr-Cyrl-RS" w:eastAsia="en-US"/>
        </w:rPr>
        <w:drawing>
          <wp:anchor distT="0" distB="0" distL="114300" distR="114300" simplePos="0" relativeHeight="251884544" behindDoc="0" locked="0" layoutInCell="1" allowOverlap="1" wp14:anchorId="6FC36E9A" wp14:editId="3776F11F">
            <wp:simplePos x="0" y="0"/>
            <wp:positionH relativeFrom="margin">
              <wp:align>right</wp:align>
            </wp:positionH>
            <wp:positionV relativeFrom="paragraph">
              <wp:posOffset>1659890</wp:posOffset>
            </wp:positionV>
            <wp:extent cx="5943600" cy="5501005"/>
            <wp:effectExtent l="0" t="0" r="0" b="444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dmin blokiraj-odblokiraj korisnika.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5501005"/>
                    </a:xfrm>
                    <a:prstGeom prst="rect">
                      <a:avLst/>
                    </a:prstGeom>
                  </pic:spPr>
                </pic:pic>
              </a:graphicData>
            </a:graphic>
          </wp:anchor>
        </w:drawing>
      </w:r>
      <w:r w:rsidRPr="00B82924">
        <w:rPr>
          <w:lang w:val="sr-Cyrl-RS"/>
        </w:rPr>
        <w:t>На слици xx приказан је дијаграм секвенци који описује блокирање или одблокирање корисника. Администратор са листе корисника, на којој је означено у каквом је стању корисник(блокиран или не), притиском на дугме блокирај или одблокирај шаље захтев клијентској компоненти са ид-јем корисника којег треба да блокира или одблокира. Клијентска компонента захтев шаље серверској компоненти која врши измене у бази и враћа потврду о измени серверској компоненти, која даље прослеђује клијентској компоненти. Након тога на страни се приказ корисника мења у зависности од функције која је одрађена.</w:t>
      </w:r>
    </w:p>
    <w:p w14:paraId="081153E9" w14:textId="77777777" w:rsidR="00DC14AA" w:rsidRPr="00B82924" w:rsidRDefault="00DC14AA" w:rsidP="00DC14AA">
      <w:pPr>
        <w:rPr>
          <w:lang w:val="sr-Cyrl-RS"/>
        </w:rPr>
      </w:pPr>
    </w:p>
    <w:p w14:paraId="1BCCBDDB" w14:textId="77777777" w:rsidR="00DC14AA" w:rsidRPr="00B82924" w:rsidRDefault="00DC14AA" w:rsidP="00DC14AA">
      <w:pPr>
        <w:rPr>
          <w:lang w:val="sr-Cyrl-RS"/>
        </w:rPr>
      </w:pPr>
      <w:r w:rsidRPr="00B82924">
        <w:rPr>
          <w:lang w:val="sr-Cyrl-RS"/>
        </w:rPr>
        <w:br w:type="page"/>
      </w:r>
    </w:p>
    <w:p w14:paraId="189C347B" w14:textId="77777777" w:rsidR="00DC14AA" w:rsidRPr="00B82924" w:rsidRDefault="00DC14AA" w:rsidP="00DC14AA">
      <w:pPr>
        <w:rPr>
          <w:lang w:val="sr-Cyrl-RS"/>
        </w:rPr>
      </w:pPr>
      <w:r w:rsidRPr="00B82924">
        <w:rPr>
          <w:noProof/>
          <w:lang w:val="sr-Cyrl-RS" w:eastAsia="en-US"/>
        </w:rPr>
        <w:lastRenderedPageBreak/>
        <mc:AlternateContent>
          <mc:Choice Requires="wps">
            <w:drawing>
              <wp:anchor distT="0" distB="0" distL="114300" distR="114300" simplePos="0" relativeHeight="251889664" behindDoc="0" locked="0" layoutInCell="1" allowOverlap="1" wp14:anchorId="690D10BE" wp14:editId="35484B1A">
                <wp:simplePos x="0" y="0"/>
                <wp:positionH relativeFrom="margin">
                  <wp:align>right</wp:align>
                </wp:positionH>
                <wp:positionV relativeFrom="paragraph">
                  <wp:posOffset>4355465</wp:posOffset>
                </wp:positionV>
                <wp:extent cx="594360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F32F6D4" w14:textId="77777777" w:rsidR="006A36E9" w:rsidRPr="0092231D" w:rsidRDefault="006A36E9" w:rsidP="00DC14AA">
                            <w:pPr>
                              <w:pStyle w:val="Caption"/>
                              <w:jc w:val="center"/>
                              <w:rPr>
                                <w:noProof/>
                                <w:sz w:val="24"/>
                              </w:rPr>
                            </w:pPr>
                            <w:r>
                              <w:t xml:space="preserve">Слика </w:t>
                            </w:r>
                            <w:r>
                              <w:rPr>
                                <w:lang w:val="sr-Cyrl-RS"/>
                              </w:rPr>
                              <w:t>87 листа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D10BE" id="Text Box 200" o:spid="_x0000_s1094" type="#_x0000_t202" style="position:absolute;left:0;text-align:left;margin-left:416.8pt;margin-top:342.95pt;width:468pt;height:.05pt;z-index:251889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" stroked="f">
                <v:textbox style="mso-fit-shape-to-text:t" inset="0,0,0,0">
                  <w:txbxContent>
                    <w:p w14:paraId="4F32F6D4" w14:textId="77777777" w:rsidR="006A36E9" w:rsidRPr="0092231D" w:rsidRDefault="006A36E9" w:rsidP="00DC14AA">
                      <w:pPr>
                        <w:pStyle w:val="Caption"/>
                        <w:jc w:val="center"/>
                        <w:rPr>
                          <w:noProof/>
                          <w:sz w:val="24"/>
                        </w:rPr>
                      </w:pPr>
                      <w:r>
                        <w:t xml:space="preserve">Слика </w:t>
                      </w:r>
                      <w:r>
                        <w:rPr>
                          <w:lang w:val="sr-Cyrl-RS"/>
                        </w:rPr>
                        <w:t>87 листа захтева</w:t>
                      </w:r>
                    </w:p>
                  </w:txbxContent>
                </v:textbox>
                <w10:wrap type="square" anchorx="margin"/>
              </v:shape>
            </w:pict>
          </mc:Fallback>
        </mc:AlternateContent>
      </w:r>
      <w:r w:rsidRPr="00B82924">
        <w:rPr>
          <w:noProof/>
          <w:lang w:val="sr-Cyrl-RS" w:eastAsia="en-US"/>
        </w:rPr>
        <w:drawing>
          <wp:anchor distT="0" distB="0" distL="114300" distR="114300" simplePos="0" relativeHeight="251887616" behindDoc="0" locked="0" layoutInCell="1" allowOverlap="1" wp14:anchorId="3175E483" wp14:editId="12CC34AF">
            <wp:simplePos x="0" y="0"/>
            <wp:positionH relativeFrom="margin">
              <wp:align>right</wp:align>
            </wp:positionH>
            <wp:positionV relativeFrom="paragraph">
              <wp:posOffset>1035685</wp:posOffset>
            </wp:positionV>
            <wp:extent cx="5943600" cy="33159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dmin lista svih zahteva.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anchor>
        </w:drawing>
      </w:r>
      <w:r w:rsidRPr="00B82924">
        <w:rPr>
          <w:lang w:val="sr-Cyrl-RS"/>
        </w:rPr>
        <w:t>На слици хх приказан је дијаграм секвенца за приказ листе захтева корисника за власништво. Притиском на дугме "Прикажи све захтеве" позива се функција клијентске компоненте. Функција прослеђује захтев серверској компоненти, која из базе учитава листу и шаље је назад серверској компоненти. Након тога серверска компонента прослеђује листу захтева клијентској компоненти која затим на страни исписује листу.</w:t>
      </w:r>
    </w:p>
    <w:p w14:paraId="3B9615D2" w14:textId="77777777" w:rsidR="00DC14AA" w:rsidRPr="00B82924" w:rsidRDefault="00DC14AA" w:rsidP="00DC14AA">
      <w:pPr>
        <w:rPr>
          <w:lang w:val="sr-Cyrl-RS"/>
        </w:rPr>
      </w:pPr>
    </w:p>
    <w:p w14:paraId="07CFE98B" w14:textId="77777777" w:rsidR="00DC14AA" w:rsidRPr="00B82924" w:rsidRDefault="00DC14AA" w:rsidP="00DC14AA">
      <w:pPr>
        <w:ind w:firstLine="0"/>
        <w:rPr>
          <w:lang w:val="sr-Cyrl-RS"/>
        </w:rPr>
      </w:pPr>
    </w:p>
    <w:p w14:paraId="4E3F1B37" w14:textId="77777777" w:rsidR="00DC14AA" w:rsidRPr="00B82924" w:rsidRDefault="00DC14AA" w:rsidP="00DC14AA">
      <w:pPr>
        <w:rPr>
          <w:lang w:val="sr-Cyrl-RS"/>
        </w:rPr>
      </w:pPr>
      <w:r w:rsidRPr="00B82924">
        <w:rPr>
          <w:lang w:val="sr-Cyrl-RS"/>
        </w:rPr>
        <w:br w:type="page"/>
      </w:r>
    </w:p>
    <w:p w14:paraId="6603DCC7" w14:textId="77777777" w:rsidR="00DC14AA" w:rsidRPr="00B82924" w:rsidRDefault="00DC14AA" w:rsidP="00DC14AA">
      <w:pPr>
        <w:rPr>
          <w:lang w:val="sr-Cyrl-RS"/>
        </w:rPr>
      </w:pPr>
      <w:r w:rsidRPr="00B82924">
        <w:rPr>
          <w:noProof/>
          <w:lang w:val="sr-Cyrl-RS" w:eastAsia="en-US"/>
        </w:rPr>
        <w:lastRenderedPageBreak/>
        <mc:AlternateContent>
          <mc:Choice Requires="wps">
            <w:drawing>
              <wp:anchor distT="0" distB="0" distL="114300" distR="114300" simplePos="0" relativeHeight="251892736" behindDoc="0" locked="0" layoutInCell="1" allowOverlap="1" wp14:anchorId="3F0DCECD" wp14:editId="0FC37547">
                <wp:simplePos x="0" y="0"/>
                <wp:positionH relativeFrom="column">
                  <wp:posOffset>0</wp:posOffset>
                </wp:positionH>
                <wp:positionV relativeFrom="paragraph">
                  <wp:posOffset>6622415</wp:posOffset>
                </wp:positionV>
                <wp:extent cx="594360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0E8A134" w14:textId="77777777" w:rsidR="006A36E9" w:rsidRPr="00E033C3" w:rsidRDefault="006A36E9" w:rsidP="00DC14AA">
                            <w:pPr>
                              <w:pStyle w:val="Caption"/>
                              <w:jc w:val="center"/>
                              <w:rPr>
                                <w:noProof/>
                                <w:sz w:val="24"/>
                              </w:rPr>
                            </w:pPr>
                            <w:r>
                              <w:t xml:space="preserve">Слика </w:t>
                            </w:r>
                            <w:r>
                              <w:rPr>
                                <w:lang w:val="sr-Cyrl-RS"/>
                              </w:rPr>
                              <w:t>88 одобравање/игнорисање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DCECD" id="Text Box 202" o:spid="_x0000_s1095" type="#_x0000_t202" style="position:absolute;left:0;text-align:left;margin-left:0;margin-top:521.45pt;width:468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" stroked="f">
                <v:textbox style="mso-fit-shape-to-text:t" inset="0,0,0,0">
                  <w:txbxContent>
                    <w:p w14:paraId="70E8A134" w14:textId="77777777" w:rsidR="006A36E9" w:rsidRPr="00E033C3" w:rsidRDefault="006A36E9" w:rsidP="00DC14AA">
                      <w:pPr>
                        <w:pStyle w:val="Caption"/>
                        <w:jc w:val="center"/>
                        <w:rPr>
                          <w:noProof/>
                          <w:sz w:val="24"/>
                        </w:rPr>
                      </w:pPr>
                      <w:r>
                        <w:t xml:space="preserve">Слика </w:t>
                      </w:r>
                      <w:r>
                        <w:rPr>
                          <w:lang w:val="sr-Cyrl-RS"/>
                        </w:rPr>
                        <w:t>88 одобравање/игнорисање захтева</w:t>
                      </w:r>
                    </w:p>
                  </w:txbxContent>
                </v:textbox>
                <w10:wrap type="square"/>
              </v:shape>
            </w:pict>
          </mc:Fallback>
        </mc:AlternateContent>
      </w:r>
      <w:r w:rsidRPr="00B82924">
        <w:rPr>
          <w:noProof/>
          <w:lang w:val="sr-Cyrl-RS" w:eastAsia="en-US"/>
        </w:rPr>
        <w:drawing>
          <wp:anchor distT="0" distB="0" distL="114300" distR="114300" simplePos="0" relativeHeight="251890688" behindDoc="0" locked="0" layoutInCell="1" allowOverlap="1" wp14:anchorId="5876E05C" wp14:editId="638A12C5">
            <wp:simplePos x="0" y="0"/>
            <wp:positionH relativeFrom="margin">
              <wp:align>right</wp:align>
            </wp:positionH>
            <wp:positionV relativeFrom="paragraph">
              <wp:posOffset>1669415</wp:posOffset>
            </wp:positionV>
            <wp:extent cx="5943600" cy="489585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 odobri-ignorisi zahtev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anchor>
        </w:drawing>
      </w:r>
      <w:r w:rsidRPr="00B82924">
        <w:rPr>
          <w:lang w:val="sr-Cyrl-RS"/>
        </w:rPr>
        <w:t>Након што је листа свих захтева приказана администратор сваки захтев може да игнорише или да одобри. То постиже тако што притисне на одговарајуће дугме(игнориши, дозволи) што позива функцију у клијентској компоненти која шаље захтев серверској компоненти са ид0јем корисника којем треба да одобри захтев или да га игнорише. Серверска компонента у зависности од позване функције одобрава захтев кориснику, убацује га у листу власника или игнорише захтев. На крају се из базе брише захтев и враћа се порука серверској компоненти да је захтев обрађен, која се даље шаље клијентској компоненти, а захтев је уклоњен из листе.</w:t>
      </w:r>
    </w:p>
    <w:p w14:paraId="3D39A94B" w14:textId="77777777" w:rsidR="00DC14AA" w:rsidRPr="00B82924" w:rsidRDefault="00DC14AA" w:rsidP="00DC14AA">
      <w:pPr>
        <w:ind w:firstLine="0"/>
        <w:rPr>
          <w:lang w:val="sr-Cyrl-RS"/>
        </w:rPr>
      </w:pPr>
    </w:p>
    <w:p w14:paraId="68206468" w14:textId="77777777" w:rsidR="00DC14AA" w:rsidRPr="00B82924" w:rsidRDefault="00DC14AA" w:rsidP="00DC14AA">
      <w:pPr>
        <w:rPr>
          <w:lang w:val="sr-Cyrl-RS"/>
        </w:rPr>
      </w:pPr>
      <w:r w:rsidRPr="00B82924">
        <w:rPr>
          <w:lang w:val="sr-Cyrl-RS"/>
        </w:rPr>
        <w:br w:type="page"/>
      </w:r>
    </w:p>
    <w:p w14:paraId="3DB8D288" w14:textId="77777777" w:rsidR="00DC14AA" w:rsidRPr="00B82924" w:rsidRDefault="00615D44" w:rsidP="00615D44">
      <w:pPr>
        <w:rPr>
          <w:lang w:val="sr-Cyrl-RS"/>
        </w:rPr>
      </w:pPr>
      <w:r w:rsidRPr="00B82924">
        <w:rPr>
          <w:noProof/>
          <w:lang w:val="sr-Cyrl-RS" w:eastAsia="en-US"/>
        </w:rPr>
        <w:lastRenderedPageBreak/>
        <w:drawing>
          <wp:anchor distT="0" distB="0" distL="114300" distR="114300" simplePos="0" relativeHeight="251893760" behindDoc="0" locked="0" layoutInCell="1" allowOverlap="1" wp14:anchorId="42FEF83E" wp14:editId="4A8632D9">
            <wp:simplePos x="0" y="0"/>
            <wp:positionH relativeFrom="margin">
              <wp:align>right</wp:align>
            </wp:positionH>
            <wp:positionV relativeFrom="paragraph">
              <wp:posOffset>1133475</wp:posOffset>
            </wp:positionV>
            <wp:extent cx="5943600" cy="3427095"/>
            <wp:effectExtent l="0" t="0" r="0" b="190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min prikazi statistiku.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anchor>
        </w:drawing>
      </w:r>
      <w:r w:rsidR="00DC14AA" w:rsidRPr="00B82924">
        <w:rPr>
          <w:lang w:val="sr-Cyrl-RS"/>
        </w:rPr>
        <w:t>На слици хх је приказан дијаграм секвенци о приказу статистике система. Притиском на дугме "прикажи статистику" позива се функција у клијентској компоненти која шаље захтев серверској компоненти. По пријему захтева серверска компонента из базе преузима податке који су  неопходни, прослеђује их клијентској компоненти, која на основу њих на страни приказује графике.</w:t>
      </w:r>
    </w:p>
    <w:p w14:paraId="767182B2" w14:textId="77777777" w:rsidR="00615D44" w:rsidRPr="00B82924" w:rsidRDefault="00DC14AA" w:rsidP="00DC14AA">
      <w:pPr>
        <w:ind w:firstLine="0"/>
        <w:rPr>
          <w:lang w:val="sr-Cyrl-RS"/>
        </w:rPr>
      </w:pPr>
      <w:r w:rsidRPr="00B82924">
        <w:rPr>
          <w:noProof/>
          <w:lang w:val="sr-Cyrl-RS" w:eastAsia="en-US"/>
        </w:rPr>
        <mc:AlternateContent>
          <mc:Choice Requires="wps">
            <w:drawing>
              <wp:anchor distT="0" distB="0" distL="114300" distR="114300" simplePos="0" relativeHeight="251895808" behindDoc="0" locked="0" layoutInCell="1" allowOverlap="1" wp14:anchorId="19597DE2" wp14:editId="193F12C8">
                <wp:simplePos x="0" y="0"/>
                <wp:positionH relativeFrom="column">
                  <wp:posOffset>0</wp:posOffset>
                </wp:positionH>
                <wp:positionV relativeFrom="paragraph">
                  <wp:posOffset>3788410</wp:posOffset>
                </wp:positionV>
                <wp:extent cx="5943600"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BD097A4" w14:textId="77777777" w:rsidR="006A36E9" w:rsidRPr="004B675B" w:rsidRDefault="006A36E9" w:rsidP="00DC14AA">
                            <w:pPr>
                              <w:pStyle w:val="Caption"/>
                              <w:jc w:val="center"/>
                              <w:rPr>
                                <w:noProof/>
                                <w:sz w:val="24"/>
                              </w:rPr>
                            </w:pPr>
                            <w:r>
                              <w:t xml:space="preserve">Слика </w:t>
                            </w:r>
                            <w:r>
                              <w:rPr>
                                <w:lang w:val="sr-Cyrl-RS"/>
                              </w:rPr>
                              <w:t>89  приказ статистике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7DE2" id="Text Box 204" o:spid="_x0000_s1096" type="#_x0000_t202" style="position:absolute;left:0;text-align:left;margin-left:0;margin-top:298.3pt;width:46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" stroked="f">
                <v:textbox style="mso-fit-shape-to-text:t" inset="0,0,0,0">
                  <w:txbxContent>
                    <w:p w14:paraId="0BD097A4" w14:textId="77777777" w:rsidR="006A36E9" w:rsidRPr="004B675B" w:rsidRDefault="006A36E9" w:rsidP="00DC14AA">
                      <w:pPr>
                        <w:pStyle w:val="Caption"/>
                        <w:jc w:val="center"/>
                        <w:rPr>
                          <w:noProof/>
                          <w:sz w:val="24"/>
                        </w:rPr>
                      </w:pPr>
                      <w:r>
                        <w:t xml:space="preserve">Слика </w:t>
                      </w:r>
                      <w:r>
                        <w:rPr>
                          <w:lang w:val="sr-Cyrl-RS"/>
                        </w:rPr>
                        <w:t>89  приказ статистике</w:t>
                      </w:r>
                    </w:p>
                  </w:txbxContent>
                </v:textbox>
                <w10:wrap type="square"/>
              </v:shape>
            </w:pict>
          </mc:Fallback>
        </mc:AlternateContent>
      </w:r>
    </w:p>
    <w:p w14:paraId="7BAFD7F4" w14:textId="77777777" w:rsidR="00615D44" w:rsidRPr="00B82924" w:rsidRDefault="00615D44" w:rsidP="00615D44">
      <w:pPr>
        <w:rPr>
          <w:lang w:val="sr-Cyrl-RS"/>
        </w:rPr>
      </w:pPr>
    </w:p>
    <w:p w14:paraId="23FC9E0F" w14:textId="77777777" w:rsidR="00615D44" w:rsidRPr="00B82924" w:rsidRDefault="00615D44">
      <w:pPr>
        <w:ind w:firstLine="0"/>
        <w:jc w:val="left"/>
        <w:rPr>
          <w:lang w:val="sr-Cyrl-RS"/>
        </w:rPr>
      </w:pPr>
      <w:r w:rsidRPr="00B82924">
        <w:rPr>
          <w:lang w:val="sr-Cyrl-RS"/>
        </w:rPr>
        <w:br w:type="page"/>
      </w:r>
    </w:p>
    <w:p w14:paraId="2D486703" w14:textId="77777777" w:rsidR="00615D44" w:rsidRPr="00B82924" w:rsidRDefault="00615D44" w:rsidP="00615D44">
      <w:pPr>
        <w:rPr>
          <w:lang w:val="sr-Cyrl-RS"/>
        </w:rPr>
      </w:pPr>
    </w:p>
    <w:p w14:paraId="4DA4B575" w14:textId="77777777" w:rsidR="00615D44" w:rsidRPr="00B82924" w:rsidRDefault="00615D44" w:rsidP="00615D44">
      <w:pPr>
        <w:rPr>
          <w:lang w:val="sr-Cyrl-RS"/>
        </w:rPr>
      </w:pPr>
    </w:p>
    <w:p w14:paraId="42D21B67" w14:textId="77777777" w:rsidR="00615D44" w:rsidRPr="00B82924" w:rsidRDefault="004F76DF" w:rsidP="00615D44">
      <w:pPr>
        <w:pStyle w:val="Heading1"/>
        <w:spacing w:before="480" w:line="288" w:lineRule="auto"/>
        <w:jc w:val="both"/>
      </w:pPr>
      <w:bookmarkStart w:id="83" w:name="_Toc484365421"/>
      <w:r w:rsidRPr="00B82924">
        <w:t>10</w:t>
      </w:r>
      <w:r w:rsidR="00615D44" w:rsidRPr="00B82924">
        <w:t>. Дизајн корисничког интерфејса</w:t>
      </w:r>
      <w:bookmarkEnd w:id="83"/>
    </w:p>
    <w:p w14:paraId="1172065A" w14:textId="77777777" w:rsidR="00615D44" w:rsidRPr="00B82924" w:rsidRDefault="00615D44" w:rsidP="00615D44">
      <w:pPr>
        <w:rPr>
          <w:lang w:val="sr-Cyrl-RS"/>
        </w:rPr>
      </w:pPr>
    </w:p>
    <w:p w14:paraId="5E6A6C8E" w14:textId="77777777" w:rsidR="00615D44" w:rsidRPr="00B82924" w:rsidRDefault="00615D44" w:rsidP="00615D44">
      <w:pPr>
        <w:rPr>
          <w:lang w:val="sr-Cyrl-RS"/>
        </w:rPr>
      </w:pPr>
      <w:r w:rsidRPr="00B82924">
        <w:rPr>
          <w:lang w:val="sr-Cyrl-RS"/>
        </w:rPr>
        <w:t>У наставку ће бити приказанo како ће изгледати апликација као и кратак опис фунцкионалности.</w:t>
      </w:r>
    </w:p>
    <w:p w14:paraId="33D376D4" w14:textId="77777777" w:rsidR="00615D44" w:rsidRPr="00B82924" w:rsidRDefault="004F76DF" w:rsidP="00D604FD">
      <w:pPr>
        <w:pStyle w:val="Heading2"/>
        <w:rPr>
          <w:lang w:val="sr-Cyrl-RS"/>
        </w:rPr>
      </w:pPr>
      <w:bookmarkStart w:id="84" w:name="_Toc484365422"/>
      <w:r w:rsidRPr="00B82924">
        <w:rPr>
          <w:lang w:val="sr-Cyrl-RS"/>
        </w:rPr>
        <w:t>10</w:t>
      </w:r>
      <w:r w:rsidR="00615D44" w:rsidRPr="00B82924">
        <w:rPr>
          <w:lang w:val="sr-Cyrl-RS"/>
        </w:rPr>
        <w:t>.1 Главна страна</w:t>
      </w:r>
      <w:bookmarkEnd w:id="84"/>
    </w:p>
    <w:p w14:paraId="5282646D" w14:textId="77777777" w:rsidR="00615D44" w:rsidRPr="00B82924" w:rsidRDefault="00115B05" w:rsidP="00615D44">
      <w:pPr>
        <w:rPr>
          <w:lang w:val="sr-Cyrl-RS"/>
        </w:rPr>
      </w:pPr>
      <w:r w:rsidRPr="00B82924">
        <w:rPr>
          <w:noProof/>
          <w:lang w:val="sr-Cyrl-RS" w:eastAsia="en-US"/>
        </w:rPr>
        <mc:AlternateContent>
          <mc:Choice Requires="wps">
            <w:drawing>
              <wp:anchor distT="0" distB="0" distL="114300" distR="114300" simplePos="0" relativeHeight="251938816" behindDoc="0" locked="0" layoutInCell="1" allowOverlap="1" wp14:anchorId="23C047AB" wp14:editId="228A29C3">
                <wp:simplePos x="0" y="0"/>
                <wp:positionH relativeFrom="column">
                  <wp:posOffset>0</wp:posOffset>
                </wp:positionH>
                <wp:positionV relativeFrom="paragraph">
                  <wp:posOffset>3446780</wp:posOffset>
                </wp:positionV>
                <wp:extent cx="5934075" cy="635"/>
                <wp:effectExtent l="0" t="0" r="9525" b="0"/>
                <wp:wrapTopAndBottom/>
                <wp:docPr id="252" name="Text Box 25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14:paraId="721445D9" w14:textId="77777777" w:rsidR="006A36E9" w:rsidRPr="00A133CD" w:rsidRDefault="006A36E9" w:rsidP="00115B05">
                            <w:pPr>
                              <w:pStyle w:val="Caption"/>
                              <w:jc w:val="center"/>
                              <w:rPr>
                                <w:noProof/>
                                <w:sz w:val="24"/>
                              </w:rPr>
                            </w:pPr>
                            <w:r>
                              <w:t xml:space="preserve">Слика </w:t>
                            </w:r>
                            <w:r>
                              <w:rPr>
                                <w:lang w:val="sr-Cyrl-RS"/>
                              </w:rPr>
                              <w:t>90</w:t>
                            </w:r>
                            <w:r w:rsidRPr="00115E67">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047AB" id="Text Box 252" o:spid="_x0000_s1097" type="#_x0000_t202" style="position:absolute;left:0;text-align:left;margin-left:0;margin-top:271.4pt;width:467.2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" stroked="f">
                <v:textbox style="mso-fit-shape-to-text:t" inset="0,0,0,0">
                  <w:txbxContent>
                    <w:p w14:paraId="721445D9" w14:textId="77777777" w:rsidR="006A36E9" w:rsidRPr="00A133CD" w:rsidRDefault="006A36E9" w:rsidP="00115B05">
                      <w:pPr>
                        <w:pStyle w:val="Caption"/>
                        <w:jc w:val="center"/>
                        <w:rPr>
                          <w:noProof/>
                          <w:sz w:val="24"/>
                        </w:rPr>
                      </w:pPr>
                      <w:r>
                        <w:t xml:space="preserve">Слика </w:t>
                      </w:r>
                      <w:r>
                        <w:rPr>
                          <w:lang w:val="sr-Cyrl-RS"/>
                        </w:rPr>
                        <w:t>90</w:t>
                      </w:r>
                      <w:r w:rsidRPr="00115E67">
                        <w:t xml:space="preserve"> Home page</w:t>
                      </w:r>
                    </w:p>
                  </w:txbxContent>
                </v:textbox>
                <w10:wrap type="topAndBottom"/>
              </v:shape>
            </w:pict>
          </mc:Fallback>
        </mc:AlternateContent>
      </w:r>
      <w:r w:rsidR="00615D44" w:rsidRPr="00B82924">
        <w:rPr>
          <w:noProof/>
          <w:lang w:val="sr-Cyrl-RS" w:eastAsia="en-US"/>
        </w:rPr>
        <w:drawing>
          <wp:anchor distT="0" distB="0" distL="114300" distR="114300" simplePos="0" relativeHeight="251931648" behindDoc="0" locked="0" layoutInCell="1" allowOverlap="1" wp14:anchorId="2970F1FC" wp14:editId="6D0029B6">
            <wp:simplePos x="0" y="0"/>
            <wp:positionH relativeFrom="margin">
              <wp:align>right</wp:align>
            </wp:positionH>
            <wp:positionV relativeFrom="paragraph">
              <wp:posOffset>427990</wp:posOffset>
            </wp:positionV>
            <wp:extent cx="5934075" cy="2961640"/>
            <wp:effectExtent l="0" t="0" r="952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хоме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34075" cy="2961640"/>
                    </a:xfrm>
                    <a:prstGeom prst="rect">
                      <a:avLst/>
                    </a:prstGeom>
                  </pic:spPr>
                </pic:pic>
              </a:graphicData>
            </a:graphic>
            <wp14:sizeRelH relativeFrom="margin">
              <wp14:pctWidth>0</wp14:pctWidth>
            </wp14:sizeRelH>
          </wp:anchor>
        </w:drawing>
      </w:r>
      <w:r w:rsidR="00615D44" w:rsidRPr="00B82924">
        <w:rPr>
          <w:lang w:val="sr-Cyrl-RS"/>
        </w:rPr>
        <w:t>Приликом уласка на апликацију корисник добија мени и информације о главним деловима апликације, као и могућност пријављивања и промене језика.</w:t>
      </w:r>
    </w:p>
    <w:p w14:paraId="6F539963" w14:textId="77777777" w:rsidR="00615D44" w:rsidRPr="00B82924" w:rsidRDefault="00615D44" w:rsidP="00615D44">
      <w:pPr>
        <w:keepNext/>
        <w:rPr>
          <w:lang w:val="sr-Cyrl-RS"/>
        </w:rPr>
      </w:pPr>
    </w:p>
    <w:p w14:paraId="75306B77" w14:textId="77777777" w:rsidR="00615D44" w:rsidRPr="00B82924" w:rsidRDefault="00615D44" w:rsidP="00615D44">
      <w:pPr>
        <w:rPr>
          <w:lang w:val="sr-Cyrl-RS"/>
        </w:rPr>
      </w:pPr>
      <w:r w:rsidRPr="00B82924">
        <w:rPr>
          <w:noProof/>
          <w:lang w:val="sr-Cyrl-RS" w:eastAsia="en-US"/>
        </w:rPr>
        <w:drawing>
          <wp:anchor distT="0" distB="0" distL="114300" distR="114300" simplePos="0" relativeHeight="251897856" behindDoc="1" locked="0" layoutInCell="1" allowOverlap="1" wp14:anchorId="3A4D0ACD" wp14:editId="38A432AA">
            <wp:simplePos x="0" y="0"/>
            <wp:positionH relativeFrom="column">
              <wp:posOffset>2186955</wp:posOffset>
            </wp:positionH>
            <wp:positionV relativeFrom="paragraph">
              <wp:posOffset>373690</wp:posOffset>
            </wp:positionV>
            <wp:extent cx="1707515" cy="2852420"/>
            <wp:effectExtent l="0" t="0" r="6985" b="5080"/>
            <wp:wrapTight wrapText="bothSides">
              <wp:wrapPolygon edited="0">
                <wp:start x="0" y="0"/>
                <wp:lineTo x="0" y="21494"/>
                <wp:lineTo x="21447" y="21494"/>
                <wp:lineTo x="2144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хоме2.PNG"/>
                    <pic:cNvPicPr/>
                  </pic:nvPicPr>
                  <pic:blipFill>
                    <a:blip r:embed="rId114">
                      <a:extLst>
                        <a:ext uri="{28A0092B-C50C-407E-A947-70E740481C1C}">
                          <a14:useLocalDpi xmlns:a14="http://schemas.microsoft.com/office/drawing/2010/main" val="0"/>
                        </a:ext>
                      </a:extLst>
                    </a:blip>
                    <a:stretch>
                      <a:fillRect/>
                    </a:stretch>
                  </pic:blipFill>
                  <pic:spPr>
                    <a:xfrm>
                      <a:off x="0" y="0"/>
                      <a:ext cx="1707515" cy="2852420"/>
                    </a:xfrm>
                    <a:prstGeom prst="rect">
                      <a:avLst/>
                    </a:prstGeom>
                  </pic:spPr>
                </pic:pic>
              </a:graphicData>
            </a:graphic>
            <wp14:sizeRelH relativeFrom="margin">
              <wp14:pctWidth>0</wp14:pctWidth>
            </wp14:sizeRelH>
            <wp14:sizeRelV relativeFrom="margin">
              <wp14:pctHeight>0</wp14:pctHeight>
            </wp14:sizeRelV>
          </wp:anchor>
        </w:drawing>
      </w:r>
      <w:r w:rsidRPr="00B82924">
        <w:rPr>
          <w:lang w:val="sr-Cyrl-RS"/>
        </w:rPr>
        <w:t xml:space="preserve">Цела </w:t>
      </w:r>
      <w:commentRangeStart w:id="85"/>
      <w:r w:rsidRPr="00B82924">
        <w:rPr>
          <w:lang w:val="sr-Cyrl-RS"/>
        </w:rPr>
        <w:t xml:space="preserve">аплиакција је поптуна </w:t>
      </w:r>
      <w:commentRangeEnd w:id="85"/>
      <w:r w:rsidR="002C1031">
        <w:rPr>
          <w:rStyle w:val="CommentReference"/>
        </w:rPr>
        <w:commentReference w:id="85"/>
      </w:r>
      <w:r w:rsidRPr="00B82924">
        <w:rPr>
          <w:lang w:val="sr-Cyrl-RS"/>
        </w:rPr>
        <w:t>резпонзивна тако да јој се лако моће приступити са било ког уређаја</w:t>
      </w:r>
      <w:r w:rsidR="00D510F8" w:rsidRPr="00B82924">
        <w:rPr>
          <w:lang w:val="sr-Cyrl-RS"/>
        </w:rPr>
        <w:t>.</w:t>
      </w:r>
    </w:p>
    <w:p w14:paraId="5D97A1D9" w14:textId="77777777" w:rsidR="00D510F8" w:rsidRPr="00B82924" w:rsidRDefault="00D510F8" w:rsidP="00615D44">
      <w:pPr>
        <w:rPr>
          <w:lang w:val="sr-Cyrl-RS"/>
        </w:rPr>
      </w:pPr>
    </w:p>
    <w:p w14:paraId="1D28F825" w14:textId="77777777" w:rsidR="00615D44" w:rsidRPr="00B82924" w:rsidRDefault="00615D44" w:rsidP="00615D44">
      <w:pPr>
        <w:rPr>
          <w:lang w:val="sr-Cyrl-RS"/>
        </w:rPr>
      </w:pPr>
    </w:p>
    <w:p w14:paraId="47C47603" w14:textId="77777777" w:rsidR="00615D44" w:rsidRPr="00B82924" w:rsidRDefault="00615D44" w:rsidP="00615D44">
      <w:pPr>
        <w:rPr>
          <w:lang w:val="sr-Cyrl-RS"/>
        </w:rPr>
      </w:pPr>
    </w:p>
    <w:p w14:paraId="56F0315F" w14:textId="77777777" w:rsidR="00615D44" w:rsidRPr="00B82924" w:rsidRDefault="00615D44" w:rsidP="00615D44">
      <w:pPr>
        <w:rPr>
          <w:lang w:val="sr-Cyrl-RS"/>
        </w:rPr>
      </w:pPr>
    </w:p>
    <w:p w14:paraId="57A2F302" w14:textId="77777777" w:rsidR="00615D44" w:rsidRPr="00B82924" w:rsidRDefault="00615D44" w:rsidP="00615D44">
      <w:pPr>
        <w:pStyle w:val="Heading3"/>
      </w:pPr>
    </w:p>
    <w:p w14:paraId="21518A57" w14:textId="77777777" w:rsidR="00615D44" w:rsidRPr="00B82924" w:rsidRDefault="00615D44" w:rsidP="00615D44">
      <w:pPr>
        <w:rPr>
          <w:lang w:val="sr-Cyrl-RS"/>
        </w:rPr>
      </w:pPr>
    </w:p>
    <w:p w14:paraId="5034F3B0" w14:textId="77777777" w:rsidR="00615D44" w:rsidRPr="00B82924" w:rsidRDefault="00615D44" w:rsidP="00615D44">
      <w:pPr>
        <w:rPr>
          <w:lang w:val="sr-Cyrl-RS"/>
        </w:rPr>
      </w:pPr>
    </w:p>
    <w:p w14:paraId="1A7576BD" w14:textId="77777777" w:rsidR="00615D44" w:rsidRPr="00B82924" w:rsidRDefault="00615D44" w:rsidP="00615D44">
      <w:pPr>
        <w:rPr>
          <w:lang w:val="sr-Cyrl-RS"/>
        </w:rPr>
      </w:pPr>
    </w:p>
    <w:p w14:paraId="2758F54C" w14:textId="77777777" w:rsidR="00615D44" w:rsidRPr="00B82924" w:rsidRDefault="00615D44" w:rsidP="00615D44">
      <w:pPr>
        <w:pStyle w:val="Heading3"/>
      </w:pPr>
    </w:p>
    <w:p w14:paraId="1AC726C6" w14:textId="77777777" w:rsidR="00615D44" w:rsidRPr="00B82924" w:rsidRDefault="00615D44" w:rsidP="00D510F8">
      <w:pPr>
        <w:pStyle w:val="Heading3"/>
      </w:pPr>
      <w:bookmarkStart w:id="86" w:name="_Toc484365359"/>
      <w:bookmarkStart w:id="87" w:name="_Toc484365423"/>
      <w:r w:rsidRPr="00B82924">
        <w:rPr>
          <w:noProof/>
          <w:lang w:eastAsia="en-US"/>
        </w:rPr>
        <mc:AlternateContent>
          <mc:Choice Requires="wps">
            <w:drawing>
              <wp:anchor distT="0" distB="0" distL="114300" distR="114300" simplePos="0" relativeHeight="251898880" behindDoc="1" locked="0" layoutInCell="1" allowOverlap="1" wp14:anchorId="0E387595" wp14:editId="27039618">
                <wp:simplePos x="0" y="0"/>
                <wp:positionH relativeFrom="margin">
                  <wp:align>center</wp:align>
                </wp:positionH>
                <wp:positionV relativeFrom="paragraph">
                  <wp:posOffset>13335</wp:posOffset>
                </wp:positionV>
                <wp:extent cx="2514600" cy="635"/>
                <wp:effectExtent l="0" t="0" r="0" b="0"/>
                <wp:wrapTight wrapText="bothSides">
                  <wp:wrapPolygon edited="0">
                    <wp:start x="0" y="0"/>
                    <wp:lineTo x="0" y="20057"/>
                    <wp:lineTo x="21436" y="20057"/>
                    <wp:lineTo x="21436"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3C3FB656" w14:textId="77777777" w:rsidR="006A36E9" w:rsidRPr="00C71386" w:rsidRDefault="006A36E9" w:rsidP="00615D44">
                            <w:pPr>
                              <w:pStyle w:val="Caption"/>
                              <w:rPr>
                                <w:noProof/>
                                <w:lang w:val="sr-Cyrl-BA"/>
                              </w:rPr>
                            </w:pPr>
                            <w:r>
                              <w:rPr>
                                <w:lang w:val="sr-Cyrl-BA"/>
                              </w:rPr>
                              <w:t>Слика 91</w:t>
                            </w:r>
                            <w:r>
                              <w:t xml:space="preserve"> - Home page -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87595" id="Text Box 205" o:spid="_x0000_s1098" type="#_x0000_t202" style="position:absolute;left:0;text-align:left;margin-left:0;margin-top:1.05pt;width:198pt;height:.05pt;z-index:-251417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" stroked="f">
                <v:textbox style="mso-fit-shape-to-text:t" inset="0,0,0,0">
                  <w:txbxContent>
                    <w:p w14:paraId="3C3FB656" w14:textId="77777777" w:rsidR="006A36E9" w:rsidRPr="00C71386" w:rsidRDefault="006A36E9" w:rsidP="00615D44">
                      <w:pPr>
                        <w:pStyle w:val="Caption"/>
                        <w:rPr>
                          <w:noProof/>
                          <w:lang w:val="sr-Cyrl-BA"/>
                        </w:rPr>
                      </w:pPr>
                      <w:r>
                        <w:rPr>
                          <w:lang w:val="sr-Cyrl-BA"/>
                        </w:rPr>
                        <w:t>Слика 91</w:t>
                      </w:r>
                      <w:r>
                        <w:t xml:space="preserve"> - Home page - mobile</w:t>
                      </w:r>
                    </w:p>
                  </w:txbxContent>
                </v:textbox>
                <w10:wrap type="tight" anchorx="margin"/>
              </v:shape>
            </w:pict>
          </mc:Fallback>
        </mc:AlternateContent>
      </w:r>
      <w:bookmarkEnd w:id="86"/>
      <w:bookmarkEnd w:id="87"/>
    </w:p>
    <w:p w14:paraId="65273C50" w14:textId="77777777" w:rsidR="00615D44" w:rsidRPr="00B82924" w:rsidRDefault="004F76DF" w:rsidP="003C5494">
      <w:pPr>
        <w:pStyle w:val="Heading2"/>
        <w:rPr>
          <w:lang w:val="sr-Cyrl-RS"/>
        </w:rPr>
      </w:pPr>
      <w:bookmarkStart w:id="88" w:name="_Toc484365424"/>
      <w:r w:rsidRPr="00B82924">
        <w:rPr>
          <w:lang w:val="sr-Cyrl-RS"/>
        </w:rPr>
        <w:t>10</w:t>
      </w:r>
      <w:r w:rsidR="00615D44" w:rsidRPr="00B82924">
        <w:rPr>
          <w:lang w:val="sr-Cyrl-RS"/>
        </w:rPr>
        <w:t>.2  Логин страна</w:t>
      </w:r>
      <w:bookmarkEnd w:id="88"/>
    </w:p>
    <w:p w14:paraId="2D41C6B8" w14:textId="77777777" w:rsidR="00615D44" w:rsidRPr="00B82924" w:rsidRDefault="00615D44" w:rsidP="00615D44">
      <w:pPr>
        <w:rPr>
          <w:lang w:val="sr-Cyrl-RS"/>
        </w:rPr>
      </w:pPr>
      <w:r w:rsidRPr="00B82924">
        <w:rPr>
          <w:lang w:val="sr-Cyrl-RS"/>
        </w:rPr>
        <w:t>Креирање налога је мандаторно за приступ кључним функционалностима апликације. Регистрација се врши попуњавањем форме, која садржи систем валидације података, тако да је корисник у обавези да унесе коректне податке</w:t>
      </w:r>
    </w:p>
    <w:p w14:paraId="4F714BC5" w14:textId="77777777" w:rsidR="00615D44" w:rsidRPr="00B82924" w:rsidRDefault="00615D44" w:rsidP="00615D44">
      <w:pPr>
        <w:keepNext/>
        <w:rPr>
          <w:lang w:val="sr-Cyrl-RS"/>
        </w:rPr>
      </w:pPr>
      <w:r w:rsidRPr="00B82924">
        <w:rPr>
          <w:noProof/>
          <w:lang w:val="sr-Cyrl-RS" w:eastAsia="en-US"/>
        </w:rPr>
        <w:lastRenderedPageBreak/>
        <w:drawing>
          <wp:anchor distT="0" distB="0" distL="114300" distR="114300" simplePos="0" relativeHeight="251932672" behindDoc="0" locked="0" layoutInCell="1" allowOverlap="1" wp14:anchorId="4FA1DCB3" wp14:editId="0F9CB1E5">
            <wp:simplePos x="0" y="0"/>
            <wp:positionH relativeFrom="margin">
              <wp:align>right</wp:align>
            </wp:positionH>
            <wp:positionV relativeFrom="paragraph">
              <wp:posOffset>0</wp:posOffset>
            </wp:positionV>
            <wp:extent cx="5934075" cy="2943860"/>
            <wp:effectExtent l="0" t="0" r="9525" b="889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34075" cy="2943860"/>
                    </a:xfrm>
                    <a:prstGeom prst="rect">
                      <a:avLst/>
                    </a:prstGeom>
                  </pic:spPr>
                </pic:pic>
              </a:graphicData>
            </a:graphic>
            <wp14:sizeRelH relativeFrom="margin">
              <wp14:pctWidth>0</wp14:pctWidth>
            </wp14:sizeRelH>
          </wp:anchor>
        </w:drawing>
      </w:r>
    </w:p>
    <w:p w14:paraId="4874B6FB" w14:textId="77777777" w:rsidR="00615D44" w:rsidRPr="00B82924" w:rsidRDefault="00615D44" w:rsidP="00605468">
      <w:pPr>
        <w:pStyle w:val="Caption"/>
        <w:jc w:val="center"/>
        <w:rPr>
          <w:lang w:val="sr-Cyrl-RS"/>
        </w:rPr>
      </w:pPr>
      <w:r w:rsidRPr="00B82924">
        <w:rPr>
          <w:lang w:val="sr-Cyrl-RS"/>
        </w:rPr>
        <w:t xml:space="preserve">Слика </w:t>
      </w:r>
      <w:r w:rsidR="00605468" w:rsidRPr="00B82924">
        <w:rPr>
          <w:lang w:val="sr-Cyrl-RS"/>
        </w:rPr>
        <w:t>92</w:t>
      </w:r>
      <w:r w:rsidRPr="00B82924">
        <w:rPr>
          <w:lang w:val="sr-Cyrl-RS"/>
        </w:rPr>
        <w:t xml:space="preserve"> Registracija</w:t>
      </w:r>
    </w:p>
    <w:p w14:paraId="409CA309" w14:textId="77777777" w:rsidR="00615D44" w:rsidRPr="00B82924" w:rsidRDefault="00615D44" w:rsidP="00615D44">
      <w:pPr>
        <w:rPr>
          <w:lang w:val="sr-Cyrl-RS"/>
        </w:rPr>
      </w:pPr>
    </w:p>
    <w:p w14:paraId="542760AB" w14:textId="77777777" w:rsidR="00615D44" w:rsidRPr="00B82924" w:rsidRDefault="00615D44" w:rsidP="00605468">
      <w:pPr>
        <w:ind w:firstLine="0"/>
        <w:rPr>
          <w:lang w:val="sr-Cyrl-RS"/>
        </w:rPr>
      </w:pPr>
      <w:r w:rsidRPr="00B82924">
        <w:rPr>
          <w:lang w:val="sr-Cyrl-RS"/>
        </w:rPr>
        <w:t>Уколико је налог већ креиран корсник се м</w:t>
      </w:r>
      <w:r w:rsidR="00605468" w:rsidRPr="00B82924">
        <w:rPr>
          <w:lang w:val="sr-Cyrl-RS"/>
        </w:rPr>
        <w:t>оже пријавити на свој налог у д</w:t>
      </w:r>
      <w:r w:rsidRPr="00B82924">
        <w:rPr>
          <w:lang w:val="sr-Cyrl-RS"/>
        </w:rPr>
        <w:t>е</w:t>
      </w:r>
      <w:r w:rsidR="00605468" w:rsidRPr="00B82924">
        <w:rPr>
          <w:lang w:val="sr-Cyrl-RS"/>
        </w:rPr>
        <w:t>л</w:t>
      </w:r>
      <w:r w:rsidRPr="00B82924">
        <w:rPr>
          <w:lang w:val="sr-Cyrl-RS"/>
        </w:rPr>
        <w:t>у „</w:t>
      </w:r>
      <w:r w:rsidRPr="00B82924">
        <w:rPr>
          <w:b/>
          <w:i/>
          <w:lang w:val="sr-Cyrl-RS"/>
        </w:rPr>
        <w:t>Prijavi se</w:t>
      </w:r>
      <w:r w:rsidRPr="00B82924">
        <w:rPr>
          <w:lang w:val="sr-Cyrl-RS"/>
        </w:rPr>
        <w:t xml:space="preserve">“ </w:t>
      </w:r>
    </w:p>
    <w:p w14:paraId="05B45625" w14:textId="77777777" w:rsidR="00615D44" w:rsidRPr="00B82924" w:rsidRDefault="00605468" w:rsidP="00615D44">
      <w:pPr>
        <w:rPr>
          <w:lang w:val="sr-Cyrl-RS"/>
        </w:rPr>
      </w:pPr>
      <w:r w:rsidRPr="00B82924">
        <w:rPr>
          <w:noProof/>
          <w:lang w:val="sr-Cyrl-RS" w:eastAsia="en-US"/>
        </w:rPr>
        <w:drawing>
          <wp:anchor distT="0" distB="0" distL="114300" distR="114300" simplePos="0" relativeHeight="251933696" behindDoc="0" locked="0" layoutInCell="1" allowOverlap="1" wp14:anchorId="09616321" wp14:editId="7824A0A8">
            <wp:simplePos x="0" y="0"/>
            <wp:positionH relativeFrom="margin">
              <wp:align>right</wp:align>
            </wp:positionH>
            <wp:positionV relativeFrom="paragraph">
              <wp:posOffset>302895</wp:posOffset>
            </wp:positionV>
            <wp:extent cx="5934075" cy="284670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34075" cy="2846705"/>
                    </a:xfrm>
                    <a:prstGeom prst="rect">
                      <a:avLst/>
                    </a:prstGeom>
                  </pic:spPr>
                </pic:pic>
              </a:graphicData>
            </a:graphic>
            <wp14:sizeRelH relativeFrom="margin">
              <wp14:pctWidth>0</wp14:pctWidth>
            </wp14:sizeRelH>
          </wp:anchor>
        </w:drawing>
      </w:r>
    </w:p>
    <w:p w14:paraId="72596AA2" w14:textId="77777777" w:rsidR="00615D44" w:rsidRPr="00B82924" w:rsidRDefault="00615D44" w:rsidP="00615D44">
      <w:pPr>
        <w:keepNext/>
        <w:rPr>
          <w:lang w:val="sr-Cyrl-RS"/>
        </w:rPr>
      </w:pPr>
    </w:p>
    <w:p w14:paraId="6B5CB499" w14:textId="77777777" w:rsidR="00615D44" w:rsidRPr="00B82924" w:rsidRDefault="00615D44" w:rsidP="00615D44">
      <w:pPr>
        <w:pStyle w:val="Caption"/>
        <w:jc w:val="center"/>
        <w:rPr>
          <w:lang w:val="sr-Cyrl-RS"/>
        </w:rPr>
      </w:pPr>
      <w:r w:rsidRPr="00B82924">
        <w:rPr>
          <w:lang w:val="sr-Cyrl-RS"/>
        </w:rPr>
        <w:t>Слика</w:t>
      </w:r>
      <w:r w:rsidR="00605468" w:rsidRPr="00B82924">
        <w:rPr>
          <w:lang w:val="sr-Cyrl-RS"/>
        </w:rPr>
        <w:t xml:space="preserve"> 93</w:t>
      </w:r>
      <w:r w:rsidRPr="00B82924">
        <w:rPr>
          <w:lang w:val="sr-Cyrl-RS"/>
        </w:rPr>
        <w:t xml:space="preserve"> Приајва</w:t>
      </w:r>
    </w:p>
    <w:p w14:paraId="5E893336" w14:textId="77777777" w:rsidR="00615D44" w:rsidRPr="00B82924" w:rsidRDefault="00615D44" w:rsidP="00615D44">
      <w:pPr>
        <w:rPr>
          <w:lang w:val="sr-Cyrl-RS"/>
        </w:rPr>
      </w:pPr>
      <w:r w:rsidRPr="00B82924">
        <w:rPr>
          <w:lang w:val="sr-Cyrl-RS"/>
        </w:rPr>
        <w:lastRenderedPageBreak/>
        <w:t>У случају забораљене шифре кориснк има опцију да унесе своје корисничко име и нова шифра ће бити прослеђена на email адресу са којом се регистровао.</w:t>
      </w:r>
      <w:r w:rsidRPr="00B82924">
        <w:rPr>
          <w:noProof/>
          <w:lang w:val="sr-Cyrl-RS" w:eastAsia="en-US"/>
        </w:rPr>
        <w:drawing>
          <wp:inline distT="0" distB="0" distL="0" distR="0" wp14:anchorId="30344BA9" wp14:editId="61476B55">
            <wp:extent cx="6153150" cy="43141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лост.PNG"/>
                    <pic:cNvPicPr/>
                  </pic:nvPicPr>
                  <pic:blipFill>
                    <a:blip r:embed="rId117">
                      <a:extLst>
                        <a:ext uri="{28A0092B-C50C-407E-A947-70E740481C1C}">
                          <a14:useLocalDpi xmlns:a14="http://schemas.microsoft.com/office/drawing/2010/main" val="0"/>
                        </a:ext>
                      </a:extLst>
                    </a:blip>
                    <a:stretch>
                      <a:fillRect/>
                    </a:stretch>
                  </pic:blipFill>
                  <pic:spPr>
                    <a:xfrm>
                      <a:off x="0" y="0"/>
                      <a:ext cx="6153150" cy="4314190"/>
                    </a:xfrm>
                    <a:prstGeom prst="rect">
                      <a:avLst/>
                    </a:prstGeom>
                  </pic:spPr>
                </pic:pic>
              </a:graphicData>
            </a:graphic>
          </wp:inline>
        </w:drawing>
      </w:r>
    </w:p>
    <w:p w14:paraId="507E9288" w14:textId="77777777" w:rsidR="00615D44" w:rsidRPr="00B82924" w:rsidRDefault="00615D44" w:rsidP="00615D44">
      <w:pPr>
        <w:pStyle w:val="Caption"/>
        <w:jc w:val="center"/>
        <w:rPr>
          <w:lang w:val="sr-Cyrl-RS"/>
        </w:rPr>
      </w:pPr>
      <w:r w:rsidRPr="00B82924">
        <w:rPr>
          <w:lang w:val="sr-Cyrl-RS"/>
        </w:rPr>
        <w:t xml:space="preserve">Слика </w:t>
      </w:r>
      <w:r w:rsidR="00605468" w:rsidRPr="00B82924">
        <w:rPr>
          <w:lang w:val="sr-Cyrl-RS"/>
        </w:rPr>
        <w:t xml:space="preserve">94 </w:t>
      </w:r>
      <w:r w:rsidRPr="00B82924">
        <w:rPr>
          <w:lang w:val="sr-Cyrl-RS"/>
        </w:rPr>
        <w:t xml:space="preserve"> Заобрављена шифра</w:t>
      </w:r>
    </w:p>
    <w:p w14:paraId="22C8452C" w14:textId="77777777" w:rsidR="00615D44" w:rsidRPr="00B82924" w:rsidRDefault="00615D44" w:rsidP="00615D44">
      <w:pPr>
        <w:rPr>
          <w:lang w:val="sr-Cyrl-RS"/>
        </w:rPr>
      </w:pPr>
    </w:p>
    <w:p w14:paraId="781273AF" w14:textId="77777777" w:rsidR="00615D44" w:rsidRPr="00B82924" w:rsidRDefault="004F76DF" w:rsidP="00605468">
      <w:pPr>
        <w:pStyle w:val="Heading2"/>
        <w:rPr>
          <w:lang w:val="sr-Cyrl-RS"/>
        </w:rPr>
      </w:pPr>
      <w:bookmarkStart w:id="89" w:name="_Toc484365425"/>
      <w:r w:rsidRPr="00B82924">
        <w:rPr>
          <w:lang w:val="sr-Cyrl-RS"/>
        </w:rPr>
        <w:t>10</w:t>
      </w:r>
      <w:r w:rsidR="00817BF3" w:rsidRPr="00B82924">
        <w:rPr>
          <w:lang w:val="sr-Cyrl-RS"/>
        </w:rPr>
        <w:t>.3</w:t>
      </w:r>
      <w:r w:rsidR="00615D44" w:rsidRPr="00B82924">
        <w:rPr>
          <w:lang w:val="sr-Cyrl-RS"/>
        </w:rPr>
        <w:t xml:space="preserve"> </w:t>
      </w:r>
      <w:bookmarkStart w:id="90" w:name="_Toc480710338"/>
      <w:r w:rsidR="00615D44" w:rsidRPr="00B82924">
        <w:rPr>
          <w:lang w:val="sr-Cyrl-RS"/>
        </w:rPr>
        <w:t xml:space="preserve"> Надоградња привилегија</w:t>
      </w:r>
      <w:bookmarkEnd w:id="89"/>
      <w:bookmarkEnd w:id="90"/>
    </w:p>
    <w:p w14:paraId="76ED0472" w14:textId="77777777" w:rsidR="00615D44" w:rsidRPr="00B82924" w:rsidRDefault="00615D44" w:rsidP="00615D44">
      <w:pPr>
        <w:rPr>
          <w:lang w:val="sr-Cyrl-RS"/>
        </w:rPr>
      </w:pPr>
    </w:p>
    <w:p w14:paraId="7DD07DA0" w14:textId="77777777" w:rsidR="00615D44" w:rsidRPr="00B82924" w:rsidRDefault="00615D44" w:rsidP="00615D44">
      <w:pPr>
        <w:rPr>
          <w:lang w:val="sr-Cyrl-RS"/>
        </w:rPr>
      </w:pPr>
      <w:r w:rsidRPr="00B82924">
        <w:rPr>
          <w:lang w:val="sr-Cyrl-RS"/>
        </w:rPr>
        <w:t>Новорегистровани корсник има могућност слања порука другим корисницима и контактирања админ тима. Привилегије се могу надоградити потражњом власништва или прихватањем понуде за рад код другог власника. Следи детаљнији опис поменутих метода.</w:t>
      </w:r>
    </w:p>
    <w:p w14:paraId="427058D6" w14:textId="77777777" w:rsidR="00605468" w:rsidRPr="00B82924" w:rsidRDefault="00605468">
      <w:pPr>
        <w:ind w:firstLine="0"/>
        <w:jc w:val="left"/>
        <w:rPr>
          <w:lang w:val="sr-Cyrl-RS"/>
        </w:rPr>
      </w:pPr>
      <w:r w:rsidRPr="00B82924">
        <w:rPr>
          <w:lang w:val="sr-Cyrl-RS"/>
        </w:rPr>
        <w:br w:type="page"/>
      </w:r>
    </w:p>
    <w:p w14:paraId="6B0CF15E" w14:textId="77777777" w:rsidR="00615D44" w:rsidRPr="00B82924" w:rsidRDefault="00615D44" w:rsidP="00615D44">
      <w:pPr>
        <w:rPr>
          <w:lang w:val="sr-Cyrl-RS"/>
        </w:rPr>
      </w:pPr>
    </w:p>
    <w:p w14:paraId="6A948501" w14:textId="77777777" w:rsidR="00615D44" w:rsidRPr="00B82924" w:rsidRDefault="004F76DF" w:rsidP="00605468">
      <w:pPr>
        <w:pStyle w:val="Heading3"/>
      </w:pPr>
      <w:bookmarkStart w:id="91" w:name="_Toc480710339"/>
      <w:bookmarkStart w:id="92" w:name="_Toc484365426"/>
      <w:r w:rsidRPr="00B82924">
        <w:t>10</w:t>
      </w:r>
      <w:r w:rsidR="00817BF3" w:rsidRPr="00B82924">
        <w:t>.3</w:t>
      </w:r>
      <w:r w:rsidR="00615D44" w:rsidRPr="00B82924">
        <w:t>.1 Потражња власништва</w:t>
      </w:r>
      <w:bookmarkEnd w:id="91"/>
      <w:bookmarkEnd w:id="92"/>
    </w:p>
    <w:p w14:paraId="5EBF59E4" w14:textId="77777777" w:rsidR="00615D44" w:rsidRPr="00B82924" w:rsidRDefault="00615D44" w:rsidP="00615D44">
      <w:pPr>
        <w:rPr>
          <w:lang w:val="sr-Cyrl-RS"/>
        </w:rPr>
      </w:pPr>
    </w:p>
    <w:p w14:paraId="6DE87A8F" w14:textId="77777777" w:rsidR="00615D44" w:rsidRPr="00B82924" w:rsidRDefault="00615D44" w:rsidP="00615D44">
      <w:pPr>
        <w:rPr>
          <w:noProof/>
          <w:lang w:val="sr-Cyrl-RS"/>
        </w:rPr>
      </w:pPr>
      <w:r w:rsidRPr="00B82924">
        <w:rPr>
          <w:lang w:val="sr-Cyrl-RS"/>
        </w:rPr>
        <w:t>Корисник може кликом на дугме послати захтев за добијањем власништва, захтев мора одобрити администратор система.</w:t>
      </w:r>
      <w:r w:rsidRPr="00B82924">
        <w:rPr>
          <w:noProof/>
          <w:lang w:val="sr-Cyrl-RS"/>
        </w:rPr>
        <w:t xml:space="preserve"> </w:t>
      </w:r>
    </w:p>
    <w:p w14:paraId="0AB2AE06" w14:textId="77777777" w:rsidR="00615D44" w:rsidRPr="00B82924" w:rsidRDefault="00615D44" w:rsidP="00D510F8">
      <w:pPr>
        <w:keepNext/>
        <w:ind w:firstLine="0"/>
        <w:rPr>
          <w:lang w:val="sr-Cyrl-RS"/>
        </w:rPr>
      </w:pPr>
      <w:r w:rsidRPr="00B82924">
        <w:rPr>
          <w:noProof/>
          <w:lang w:val="sr-Cyrl-RS" w:eastAsia="en-US"/>
        </w:rPr>
        <w:drawing>
          <wp:inline distT="0" distB="0" distL="0" distR="0" wp14:anchorId="0BED8D06" wp14:editId="3347DD4C">
            <wp:extent cx="5943600" cy="296989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s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03CAC937" w14:textId="77777777" w:rsidR="00615D44" w:rsidRPr="00B82924" w:rsidRDefault="00615D44" w:rsidP="00615D44">
      <w:pPr>
        <w:pStyle w:val="Caption"/>
        <w:jc w:val="center"/>
        <w:rPr>
          <w:lang w:val="sr-Cyrl-RS"/>
        </w:rPr>
      </w:pPr>
      <w:r w:rsidRPr="00B82924">
        <w:rPr>
          <w:lang w:val="sr-Cyrl-RS"/>
        </w:rPr>
        <w:t xml:space="preserve">Слика </w:t>
      </w:r>
      <w:r w:rsidR="00605468" w:rsidRPr="00B82924">
        <w:rPr>
          <w:lang w:val="sr-Cyrl-RS"/>
        </w:rPr>
        <w:t>95</w:t>
      </w:r>
      <w:r w:rsidRPr="00B82924">
        <w:rPr>
          <w:lang w:val="sr-Cyrl-RS"/>
        </w:rPr>
        <w:t xml:space="preserve"> Гост</w:t>
      </w:r>
    </w:p>
    <w:p w14:paraId="1595FCD4" w14:textId="77777777" w:rsidR="00615D44" w:rsidRPr="00B82924" w:rsidRDefault="00615D44" w:rsidP="00615D44">
      <w:pPr>
        <w:rPr>
          <w:szCs w:val="24"/>
          <w:lang w:val="sr-Cyrl-RS"/>
        </w:rPr>
      </w:pPr>
    </w:p>
    <w:p w14:paraId="36110D2F" w14:textId="77777777" w:rsidR="00615D44" w:rsidRPr="00B82924" w:rsidRDefault="00615D44" w:rsidP="00615D44">
      <w:pPr>
        <w:ind w:firstLine="360"/>
        <w:rPr>
          <w:szCs w:val="24"/>
          <w:lang w:val="sr-Cyrl-RS"/>
        </w:rPr>
      </w:pPr>
    </w:p>
    <w:p w14:paraId="47339872" w14:textId="77777777" w:rsidR="00615D44" w:rsidRPr="00B82924" w:rsidRDefault="00615D44" w:rsidP="00615D44">
      <w:pPr>
        <w:ind w:firstLine="360"/>
        <w:rPr>
          <w:szCs w:val="24"/>
          <w:lang w:val="sr-Cyrl-RS"/>
        </w:rPr>
      </w:pPr>
    </w:p>
    <w:p w14:paraId="216C151F" w14:textId="77777777" w:rsidR="00615D44" w:rsidRPr="00B82924" w:rsidRDefault="00615D44" w:rsidP="00615D44">
      <w:pPr>
        <w:ind w:firstLine="360"/>
        <w:rPr>
          <w:szCs w:val="24"/>
          <w:lang w:val="sr-Cyrl-RS"/>
        </w:rPr>
      </w:pPr>
    </w:p>
    <w:p w14:paraId="4A731995" w14:textId="77777777" w:rsidR="00615D44" w:rsidRPr="00B82924" w:rsidRDefault="00615D44" w:rsidP="00615D44">
      <w:pPr>
        <w:ind w:firstLine="360"/>
        <w:rPr>
          <w:szCs w:val="24"/>
          <w:lang w:val="sr-Cyrl-RS"/>
        </w:rPr>
      </w:pPr>
    </w:p>
    <w:p w14:paraId="3CA9425E" w14:textId="77777777" w:rsidR="00615D44" w:rsidRPr="00B82924" w:rsidRDefault="00615D44" w:rsidP="00615D44">
      <w:pPr>
        <w:ind w:firstLine="360"/>
        <w:rPr>
          <w:szCs w:val="24"/>
          <w:lang w:val="sr-Cyrl-RS"/>
        </w:rPr>
      </w:pPr>
    </w:p>
    <w:p w14:paraId="4463F6CD" w14:textId="77777777" w:rsidR="00615D44" w:rsidRPr="00B82924" w:rsidRDefault="00615D44" w:rsidP="00615D44">
      <w:pPr>
        <w:rPr>
          <w:szCs w:val="24"/>
          <w:lang w:val="sr-Cyrl-RS"/>
        </w:rPr>
      </w:pPr>
    </w:p>
    <w:p w14:paraId="49FFEA78" w14:textId="77777777" w:rsidR="00615D44" w:rsidRPr="00B82924" w:rsidRDefault="00615D44" w:rsidP="00615D44">
      <w:pPr>
        <w:ind w:firstLine="360"/>
        <w:rPr>
          <w:szCs w:val="24"/>
          <w:lang w:val="sr-Cyrl-RS"/>
        </w:rPr>
      </w:pPr>
    </w:p>
    <w:p w14:paraId="79D2C8D2" w14:textId="77777777" w:rsidR="00605468" w:rsidRPr="00B82924" w:rsidRDefault="00605468" w:rsidP="00615D44">
      <w:pPr>
        <w:pStyle w:val="Heading3"/>
      </w:pPr>
    </w:p>
    <w:p w14:paraId="266F0837" w14:textId="77777777" w:rsidR="00605468" w:rsidRPr="00B82924" w:rsidRDefault="00605468" w:rsidP="00615D44">
      <w:pPr>
        <w:pStyle w:val="Heading3"/>
      </w:pPr>
    </w:p>
    <w:p w14:paraId="0C9AFD6D" w14:textId="77777777" w:rsidR="00615D44" w:rsidRPr="00B82924" w:rsidRDefault="004F76DF" w:rsidP="00605468">
      <w:pPr>
        <w:pStyle w:val="Heading2"/>
        <w:rPr>
          <w:lang w:val="sr-Cyrl-RS"/>
        </w:rPr>
      </w:pPr>
      <w:bookmarkStart w:id="93" w:name="_Toc484365427"/>
      <w:r w:rsidRPr="00B82924">
        <w:rPr>
          <w:lang w:val="sr-Cyrl-RS"/>
        </w:rPr>
        <w:t>10</w:t>
      </w:r>
      <w:r w:rsidR="00817BF3" w:rsidRPr="00B82924">
        <w:rPr>
          <w:lang w:val="sr-Cyrl-RS"/>
        </w:rPr>
        <w:t>.4</w:t>
      </w:r>
      <w:r w:rsidR="00615D44" w:rsidRPr="00B82924">
        <w:rPr>
          <w:lang w:val="sr-Cyrl-RS"/>
        </w:rPr>
        <w:t xml:space="preserve"> Фиксни делови апликације</w:t>
      </w:r>
      <w:bookmarkEnd w:id="93"/>
    </w:p>
    <w:p w14:paraId="30F8F11A" w14:textId="77777777" w:rsidR="00615D44" w:rsidRPr="00B82924" w:rsidRDefault="00615D44" w:rsidP="00615D44">
      <w:pPr>
        <w:rPr>
          <w:lang w:val="sr-Cyrl-RS"/>
        </w:rPr>
      </w:pPr>
    </w:p>
    <w:p w14:paraId="59463641" w14:textId="77777777" w:rsidR="00615D44" w:rsidRPr="00B82924" w:rsidRDefault="004F76DF" w:rsidP="00605468">
      <w:pPr>
        <w:pStyle w:val="Heading3"/>
      </w:pPr>
      <w:bookmarkStart w:id="94" w:name="_Toc484365428"/>
      <w:r w:rsidRPr="00B82924">
        <w:t>10</w:t>
      </w:r>
      <w:r w:rsidR="00817BF3" w:rsidRPr="00B82924">
        <w:t>.4.1</w:t>
      </w:r>
      <w:r w:rsidR="00615D44" w:rsidRPr="00B82924">
        <w:t xml:space="preserve"> Главни навигациони мени</w:t>
      </w:r>
      <w:bookmarkEnd w:id="94"/>
    </w:p>
    <w:p w14:paraId="759C4436" w14:textId="77777777" w:rsidR="00615D44" w:rsidRPr="00B82924" w:rsidRDefault="00615D44" w:rsidP="00615D44">
      <w:pPr>
        <w:rPr>
          <w:lang w:val="sr-Cyrl-RS"/>
        </w:rPr>
      </w:pPr>
    </w:p>
    <w:p w14:paraId="06F1BB57" w14:textId="77777777" w:rsidR="00615D44" w:rsidRPr="00B82924" w:rsidRDefault="00615D44" w:rsidP="00615D44">
      <w:pPr>
        <w:rPr>
          <w:lang w:val="sr-Cyrl-RS"/>
        </w:rPr>
      </w:pPr>
      <w:r w:rsidRPr="00B82924">
        <w:rPr>
          <w:noProof/>
          <w:lang w:val="sr-Cyrl-RS" w:eastAsia="en-US"/>
        </w:rPr>
        <mc:AlternateContent>
          <mc:Choice Requires="wps">
            <w:drawing>
              <wp:anchor distT="0" distB="0" distL="114300" distR="114300" simplePos="0" relativeHeight="251900928" behindDoc="0" locked="0" layoutInCell="1" allowOverlap="1" wp14:anchorId="67017656" wp14:editId="3E25B741">
                <wp:simplePos x="0" y="0"/>
                <wp:positionH relativeFrom="column">
                  <wp:posOffset>0</wp:posOffset>
                </wp:positionH>
                <wp:positionV relativeFrom="paragraph">
                  <wp:posOffset>5165725</wp:posOffset>
                </wp:positionV>
                <wp:extent cx="1642110"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14:paraId="65183A9A" w14:textId="77777777" w:rsidR="006A36E9" w:rsidRPr="00A8358D" w:rsidRDefault="006A36E9" w:rsidP="00817BF3">
                            <w:pPr>
                              <w:pStyle w:val="Caption"/>
                              <w:rPr>
                                <w:noProof/>
                                <w:lang w:val="sr-Cyrl-BA"/>
                              </w:rPr>
                            </w:pPr>
                            <w:r>
                              <w:rPr>
                                <w:lang w:val="sr-Cyrl-BA"/>
                              </w:rPr>
                              <w:t>Слика</w:t>
                            </w:r>
                            <w:r>
                              <w:t xml:space="preserve"> 96</w:t>
                            </w:r>
                            <w:r>
                              <w:rPr>
                                <w:lang w:val="sr-Cyrl-BA"/>
                              </w:rPr>
                              <w:t xml:space="preserve">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17656" id="Text Box 206" o:spid="_x0000_s1099" type="#_x0000_t202" style="position:absolute;left:0;text-align:left;margin-left:0;margin-top:406.75pt;width:129.3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ejMAIAAGk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" stroked="f">
                <v:textbox style="mso-fit-shape-to-text:t" inset="0,0,0,0">
                  <w:txbxContent>
                    <w:p w14:paraId="65183A9A" w14:textId="77777777" w:rsidR="006A36E9" w:rsidRPr="00A8358D" w:rsidRDefault="006A36E9" w:rsidP="00817BF3">
                      <w:pPr>
                        <w:pStyle w:val="Caption"/>
                        <w:rPr>
                          <w:noProof/>
                          <w:lang w:val="sr-Cyrl-BA"/>
                        </w:rPr>
                      </w:pPr>
                      <w:r>
                        <w:rPr>
                          <w:lang w:val="sr-Cyrl-BA"/>
                        </w:rPr>
                        <w:t>Слика</w:t>
                      </w:r>
                      <w:r>
                        <w:t xml:space="preserve"> 96</w:t>
                      </w:r>
                      <w:r>
                        <w:rPr>
                          <w:lang w:val="sr-Cyrl-BA"/>
                        </w:rPr>
                        <w:t xml:space="preserve"> Мени</w:t>
                      </w:r>
                    </w:p>
                  </w:txbxContent>
                </v:textbox>
                <w10:wrap type="square"/>
              </v:shape>
            </w:pict>
          </mc:Fallback>
        </mc:AlternateContent>
      </w:r>
      <w:r w:rsidRPr="00B82924">
        <w:rPr>
          <w:noProof/>
          <w:lang w:val="sr-Cyrl-RS" w:eastAsia="en-US"/>
        </w:rPr>
        <w:drawing>
          <wp:anchor distT="0" distB="0" distL="114300" distR="114300" simplePos="0" relativeHeight="251899904" behindDoc="0" locked="0" layoutInCell="1" allowOverlap="1" wp14:anchorId="47F415AD" wp14:editId="79F05840">
            <wp:simplePos x="0" y="0"/>
            <wp:positionH relativeFrom="margin">
              <wp:align>left</wp:align>
            </wp:positionH>
            <wp:positionV relativeFrom="paragraph">
              <wp:posOffset>0</wp:posOffset>
            </wp:positionV>
            <wp:extent cx="1642110" cy="5108575"/>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i.PNG"/>
                    <pic:cNvPicPr/>
                  </pic:nvPicPr>
                  <pic:blipFill>
                    <a:blip r:embed="rId119">
                      <a:extLst>
                        <a:ext uri="{28A0092B-C50C-407E-A947-70E740481C1C}">
                          <a14:useLocalDpi xmlns:a14="http://schemas.microsoft.com/office/drawing/2010/main" val="0"/>
                        </a:ext>
                      </a:extLst>
                    </a:blip>
                    <a:stretch>
                      <a:fillRect/>
                    </a:stretch>
                  </pic:blipFill>
                  <pic:spPr>
                    <a:xfrm>
                      <a:off x="0" y="0"/>
                      <a:ext cx="1642110" cy="5108575"/>
                    </a:xfrm>
                    <a:prstGeom prst="rect">
                      <a:avLst/>
                    </a:prstGeom>
                  </pic:spPr>
                </pic:pic>
              </a:graphicData>
            </a:graphic>
            <wp14:sizeRelH relativeFrom="margin">
              <wp14:pctWidth>0</wp14:pctWidth>
            </wp14:sizeRelH>
            <wp14:sizeRelV relativeFrom="margin">
              <wp14:pctHeight>0</wp14:pctHeight>
            </wp14:sizeRelV>
          </wp:anchor>
        </w:drawing>
      </w:r>
      <w:r w:rsidRPr="00B82924">
        <w:rPr>
          <w:lang w:val="sr-Cyrl-RS"/>
        </w:rPr>
        <w:t xml:space="preserve">При покртетању апликације са леве стране ће се налазити главни навигациони мени, који на само врху има лого тима дугме за сакривање менија. Испод тога се налзи слика корисника. Кликом на слику се улази на подешавања профила корсиника. </w:t>
      </w:r>
    </w:p>
    <w:p w14:paraId="02ACA57E" w14:textId="77777777" w:rsidR="00615D44" w:rsidRPr="00B82924" w:rsidRDefault="00615D44" w:rsidP="00615D44">
      <w:pPr>
        <w:rPr>
          <w:lang w:val="sr-Cyrl-RS"/>
        </w:rPr>
      </w:pPr>
      <w:r w:rsidRPr="00B82924">
        <w:rPr>
          <w:lang w:val="sr-Cyrl-RS"/>
        </w:rPr>
        <w:t>Преко кога се може приступити следећим страницама:</w:t>
      </w:r>
    </w:p>
    <w:p w14:paraId="34557EAF" w14:textId="77777777" w:rsidR="00615D44" w:rsidRPr="00B82924" w:rsidRDefault="00615D44" w:rsidP="00615D44">
      <w:pPr>
        <w:pStyle w:val="ListParagraph"/>
        <w:numPr>
          <w:ilvl w:val="0"/>
          <w:numId w:val="20"/>
        </w:numPr>
        <w:ind w:left="3960"/>
        <w:jc w:val="left"/>
        <w:rPr>
          <w:lang w:val="sr-Cyrl-RS"/>
        </w:rPr>
      </w:pPr>
      <w:r w:rsidRPr="00B82924">
        <w:rPr>
          <w:lang w:val="sr-Cyrl-RS"/>
        </w:rPr>
        <w:t>Plantaže i Imanja</w:t>
      </w:r>
    </w:p>
    <w:p w14:paraId="4EE9C3FC" w14:textId="77777777" w:rsidR="00615D44" w:rsidRPr="00B82924" w:rsidRDefault="00615D44" w:rsidP="00615D44">
      <w:pPr>
        <w:pStyle w:val="ListParagraph"/>
        <w:numPr>
          <w:ilvl w:val="0"/>
          <w:numId w:val="20"/>
        </w:numPr>
        <w:ind w:left="3960"/>
        <w:jc w:val="left"/>
        <w:rPr>
          <w:lang w:val="sr-Cyrl-RS"/>
        </w:rPr>
      </w:pPr>
      <w:r w:rsidRPr="00B82924">
        <w:rPr>
          <w:lang w:val="sr-Cyrl-RS"/>
        </w:rPr>
        <w:t>Dodaj Plantaže i Imanja</w:t>
      </w:r>
    </w:p>
    <w:p w14:paraId="7910852B" w14:textId="77777777" w:rsidR="00615D44" w:rsidRPr="00B82924" w:rsidRDefault="00615D44" w:rsidP="00615D44">
      <w:pPr>
        <w:pStyle w:val="ListParagraph"/>
        <w:numPr>
          <w:ilvl w:val="0"/>
          <w:numId w:val="20"/>
        </w:numPr>
        <w:ind w:left="3960"/>
        <w:jc w:val="left"/>
        <w:rPr>
          <w:lang w:val="sr-Cyrl-RS"/>
        </w:rPr>
      </w:pPr>
      <w:r w:rsidRPr="00B82924">
        <w:rPr>
          <w:lang w:val="sr-Cyrl-RS"/>
        </w:rPr>
        <w:t>Moji Ljudi</w:t>
      </w:r>
    </w:p>
    <w:p w14:paraId="09D1AEAC" w14:textId="77777777" w:rsidR="00615D44" w:rsidRPr="00B82924" w:rsidRDefault="00615D44" w:rsidP="00615D44">
      <w:pPr>
        <w:pStyle w:val="ListParagraph"/>
        <w:numPr>
          <w:ilvl w:val="0"/>
          <w:numId w:val="20"/>
        </w:numPr>
        <w:ind w:left="3960"/>
        <w:jc w:val="left"/>
        <w:rPr>
          <w:lang w:val="sr-Cyrl-RS"/>
        </w:rPr>
      </w:pPr>
      <w:r w:rsidRPr="00B82924">
        <w:rPr>
          <w:lang w:val="sr-Cyrl-RS"/>
        </w:rPr>
        <w:t>Pravila</w:t>
      </w:r>
    </w:p>
    <w:p w14:paraId="4C26AD43" w14:textId="77777777" w:rsidR="00615D44" w:rsidRPr="00B82924" w:rsidRDefault="00615D44" w:rsidP="00615D44">
      <w:pPr>
        <w:pStyle w:val="ListParagraph"/>
        <w:numPr>
          <w:ilvl w:val="0"/>
          <w:numId w:val="20"/>
        </w:numPr>
        <w:ind w:left="3960"/>
        <w:jc w:val="left"/>
        <w:rPr>
          <w:lang w:val="sr-Cyrl-RS"/>
        </w:rPr>
      </w:pPr>
      <w:r w:rsidRPr="00B82924">
        <w:rPr>
          <w:lang w:val="sr-Cyrl-RS"/>
        </w:rPr>
        <w:t>Dodaj tip</w:t>
      </w:r>
    </w:p>
    <w:p w14:paraId="02D1C6B3" w14:textId="77777777" w:rsidR="00615D44" w:rsidRPr="00B82924" w:rsidRDefault="00615D44" w:rsidP="00615D44">
      <w:pPr>
        <w:pStyle w:val="ListParagraph"/>
        <w:numPr>
          <w:ilvl w:val="0"/>
          <w:numId w:val="20"/>
        </w:numPr>
        <w:ind w:left="3960"/>
        <w:jc w:val="left"/>
        <w:rPr>
          <w:lang w:val="sr-Cyrl-RS"/>
        </w:rPr>
      </w:pPr>
      <w:r w:rsidRPr="00B82924">
        <w:rPr>
          <w:lang w:val="sr-Cyrl-RS"/>
        </w:rPr>
        <w:t>Merači</w:t>
      </w:r>
    </w:p>
    <w:p w14:paraId="44C06EF5" w14:textId="77777777" w:rsidR="00615D44" w:rsidRPr="00B82924" w:rsidRDefault="00615D44" w:rsidP="00615D44">
      <w:pPr>
        <w:pStyle w:val="ListParagraph"/>
        <w:numPr>
          <w:ilvl w:val="0"/>
          <w:numId w:val="20"/>
        </w:numPr>
        <w:ind w:left="3960"/>
        <w:jc w:val="left"/>
        <w:rPr>
          <w:lang w:val="sr-Cyrl-RS"/>
        </w:rPr>
      </w:pPr>
      <w:r w:rsidRPr="00B82924">
        <w:rPr>
          <w:lang w:val="sr-Cyrl-RS"/>
        </w:rPr>
        <w:t>FAQ</w:t>
      </w:r>
    </w:p>
    <w:p w14:paraId="256D941C" w14:textId="77777777" w:rsidR="00615D44" w:rsidRPr="00B82924" w:rsidRDefault="00615D44" w:rsidP="00615D44">
      <w:pPr>
        <w:rPr>
          <w:lang w:val="sr-Cyrl-RS"/>
        </w:rPr>
      </w:pPr>
      <w:r w:rsidRPr="00B82924">
        <w:rPr>
          <w:lang w:val="sr-Cyrl-RS"/>
        </w:rPr>
        <w:t>На самом дну менија се налазе подаци о тиму који је био задужен за креирање ове апликације, и опција за контакт.</w:t>
      </w:r>
    </w:p>
    <w:p w14:paraId="77D7BE40" w14:textId="77777777" w:rsidR="00615D44" w:rsidRPr="00B82924" w:rsidRDefault="00615D44" w:rsidP="00615D44">
      <w:pPr>
        <w:rPr>
          <w:lang w:val="sr-Cyrl-RS"/>
        </w:rPr>
      </w:pPr>
    </w:p>
    <w:p w14:paraId="2AAA936A" w14:textId="77777777" w:rsidR="00615D44" w:rsidRPr="00B82924" w:rsidRDefault="00615D44" w:rsidP="00D510F8">
      <w:pPr>
        <w:rPr>
          <w:lang w:val="sr-Cyrl-RS"/>
        </w:rPr>
      </w:pPr>
      <w:r w:rsidRPr="00B82924">
        <w:rPr>
          <w:lang w:val="sr-Cyrl-RS"/>
        </w:rPr>
        <w:t xml:space="preserve">Кликом на дугме за сакривање главног менија, он се пребацује на секиндарни и тим се обезећеује већа површина за </w:t>
      </w:r>
      <w:r w:rsidR="00D510F8" w:rsidRPr="00B82924">
        <w:rPr>
          <w:lang w:val="sr-Cyrl-RS"/>
        </w:rPr>
        <w:t>рад на аплиакцији.</w:t>
      </w:r>
    </w:p>
    <w:p w14:paraId="6CE60E37" w14:textId="77777777" w:rsidR="00615D44" w:rsidRPr="00B82924" w:rsidRDefault="00615D44" w:rsidP="00615D44">
      <w:pPr>
        <w:rPr>
          <w:lang w:val="sr-Cyrl-RS"/>
        </w:rPr>
      </w:pPr>
    </w:p>
    <w:p w14:paraId="50BC4379" w14:textId="77777777" w:rsidR="00615D44" w:rsidRPr="00B82924" w:rsidRDefault="00615D44" w:rsidP="00615D44">
      <w:pPr>
        <w:rPr>
          <w:lang w:val="sr-Cyrl-RS"/>
        </w:rPr>
      </w:pPr>
    </w:p>
    <w:p w14:paraId="61755D96" w14:textId="77777777" w:rsidR="00615D44" w:rsidRPr="00B82924" w:rsidRDefault="00615D44" w:rsidP="00D510F8">
      <w:pPr>
        <w:ind w:firstLine="0"/>
        <w:rPr>
          <w:lang w:val="sr-Cyrl-RS"/>
        </w:rPr>
      </w:pPr>
    </w:p>
    <w:p w14:paraId="6E941B28" w14:textId="77777777" w:rsidR="00615D44" w:rsidRPr="00B82924" w:rsidRDefault="00615D44" w:rsidP="00D510F8">
      <w:pPr>
        <w:keepNext/>
        <w:jc w:val="left"/>
        <w:rPr>
          <w:lang w:val="sr-Cyrl-RS"/>
        </w:rPr>
      </w:pPr>
      <w:r w:rsidRPr="00B82924">
        <w:rPr>
          <w:noProof/>
          <w:lang w:val="sr-Cyrl-RS" w:eastAsia="en-US"/>
        </w:rPr>
        <w:lastRenderedPageBreak/>
        <w:drawing>
          <wp:inline distT="0" distB="0" distL="0" distR="0" wp14:anchorId="14767741" wp14:editId="1FC9B096">
            <wp:extent cx="5497033" cy="2666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iS.PNG"/>
                    <pic:cNvPicPr/>
                  </pic:nvPicPr>
                  <pic:blipFill>
                    <a:blip r:embed="rId120">
                      <a:extLst>
                        <a:ext uri="{28A0092B-C50C-407E-A947-70E740481C1C}">
                          <a14:useLocalDpi xmlns:a14="http://schemas.microsoft.com/office/drawing/2010/main" val="0"/>
                        </a:ext>
                      </a:extLst>
                    </a:blip>
                    <a:stretch>
                      <a:fillRect/>
                    </a:stretch>
                  </pic:blipFill>
                  <pic:spPr>
                    <a:xfrm>
                      <a:off x="0" y="0"/>
                      <a:ext cx="8024637" cy="389329"/>
                    </a:xfrm>
                    <a:prstGeom prst="rect">
                      <a:avLst/>
                    </a:prstGeom>
                  </pic:spPr>
                </pic:pic>
              </a:graphicData>
            </a:graphic>
          </wp:inline>
        </w:drawing>
      </w:r>
    </w:p>
    <w:p w14:paraId="42E2BB4D" w14:textId="77777777" w:rsidR="00615D44" w:rsidRPr="00B82924" w:rsidRDefault="00615D44" w:rsidP="00615D44">
      <w:pPr>
        <w:pStyle w:val="Caption"/>
        <w:jc w:val="center"/>
        <w:rPr>
          <w:lang w:val="sr-Cyrl-RS"/>
        </w:rPr>
      </w:pPr>
      <w:r w:rsidRPr="00B82924">
        <w:rPr>
          <w:lang w:val="sr-Cyrl-RS"/>
        </w:rPr>
        <w:t xml:space="preserve">Слика </w:t>
      </w:r>
      <w:r w:rsidR="00B87E8E" w:rsidRPr="00B82924">
        <w:rPr>
          <w:lang w:val="sr-Cyrl-RS"/>
        </w:rPr>
        <w:t>97</w:t>
      </w:r>
      <w:r w:rsidRPr="00B82924">
        <w:rPr>
          <w:lang w:val="sr-Cyrl-RS"/>
        </w:rPr>
        <w:t xml:space="preserve"> Сакривен леви мени</w:t>
      </w:r>
    </w:p>
    <w:p w14:paraId="0F3856DC" w14:textId="77777777" w:rsidR="00615D44" w:rsidRPr="00B82924" w:rsidRDefault="004F76DF" w:rsidP="00B87E8E">
      <w:pPr>
        <w:pStyle w:val="Heading3"/>
      </w:pPr>
      <w:bookmarkStart w:id="95" w:name="_Toc484365429"/>
      <w:r w:rsidRPr="00B82924">
        <w:t>10</w:t>
      </w:r>
      <w:r w:rsidR="00817BF3" w:rsidRPr="00B82924">
        <w:t>.4</w:t>
      </w:r>
      <w:r w:rsidR="00615D44" w:rsidRPr="00B82924">
        <w:t>.2 Секундарни мени</w:t>
      </w:r>
      <w:bookmarkEnd w:id="95"/>
    </w:p>
    <w:p w14:paraId="7F69003F" w14:textId="77777777" w:rsidR="00615D44" w:rsidRPr="00B82924" w:rsidRDefault="00615D44" w:rsidP="00615D44">
      <w:pPr>
        <w:rPr>
          <w:lang w:val="sr-Cyrl-RS"/>
        </w:rPr>
      </w:pPr>
    </w:p>
    <w:p w14:paraId="7A3B7847" w14:textId="77777777" w:rsidR="00615D44" w:rsidRPr="00B82924" w:rsidRDefault="00615D44" w:rsidP="00615D44">
      <w:pPr>
        <w:rPr>
          <w:lang w:val="sr-Cyrl-RS"/>
        </w:rPr>
      </w:pPr>
      <w:r w:rsidRPr="00B82924">
        <w:rPr>
          <w:lang w:val="sr-Cyrl-RS"/>
        </w:rPr>
        <w:t>У овом делу корисник ће моћи да приступи следећим опцијама:</w:t>
      </w:r>
    </w:p>
    <w:p w14:paraId="568244B0" w14:textId="77777777" w:rsidR="00615D44" w:rsidRPr="00B82924" w:rsidRDefault="00615D44" w:rsidP="00615D44">
      <w:pPr>
        <w:pStyle w:val="ListParagraph"/>
        <w:numPr>
          <w:ilvl w:val="0"/>
          <w:numId w:val="21"/>
        </w:numPr>
        <w:rPr>
          <w:lang w:val="sr-Cyrl-RS"/>
        </w:rPr>
      </w:pPr>
      <w:r w:rsidRPr="00B82924">
        <w:rPr>
          <w:lang w:val="sr-Cyrl-RS"/>
        </w:rPr>
        <w:t>“Full screen” приказ</w:t>
      </w:r>
    </w:p>
    <w:p w14:paraId="5E91E861" w14:textId="77777777" w:rsidR="00615D44" w:rsidRPr="00B82924" w:rsidRDefault="00615D44" w:rsidP="00615D44">
      <w:pPr>
        <w:pStyle w:val="ListParagraph"/>
        <w:numPr>
          <w:ilvl w:val="0"/>
          <w:numId w:val="21"/>
        </w:numPr>
        <w:rPr>
          <w:lang w:val="sr-Cyrl-RS"/>
        </w:rPr>
      </w:pPr>
      <w:r w:rsidRPr="00B82924">
        <w:rPr>
          <w:lang w:val="sr-Cyrl-RS"/>
        </w:rPr>
        <w:t>Опцију промене језика са спрског на енглески и обрнуто.</w:t>
      </w:r>
    </w:p>
    <w:p w14:paraId="1E8CC647" w14:textId="77777777" w:rsidR="00615D44" w:rsidRPr="00B82924" w:rsidRDefault="00615D44" w:rsidP="00615D44">
      <w:pPr>
        <w:pStyle w:val="ListParagraph"/>
        <w:numPr>
          <w:ilvl w:val="0"/>
          <w:numId w:val="21"/>
        </w:numPr>
        <w:rPr>
          <w:lang w:val="sr-Cyrl-RS"/>
        </w:rPr>
      </w:pPr>
      <w:r w:rsidRPr="00B82924">
        <w:rPr>
          <w:lang w:val="sr-Cyrl-RS"/>
        </w:rPr>
        <w:t>Поље за поруке, где ће корисник моћи да погледа пристигле поруке као и да приступи inbox страници на којој може да чита старије поруке и шаље нове поруке.</w:t>
      </w:r>
    </w:p>
    <w:p w14:paraId="199F60FF" w14:textId="77777777" w:rsidR="00615D44" w:rsidRPr="00B82924" w:rsidRDefault="00615D44" w:rsidP="00615D44">
      <w:pPr>
        <w:pStyle w:val="ListParagraph"/>
        <w:numPr>
          <w:ilvl w:val="0"/>
          <w:numId w:val="21"/>
        </w:numPr>
        <w:rPr>
          <w:lang w:val="sr-Cyrl-RS"/>
        </w:rPr>
      </w:pPr>
      <w:r w:rsidRPr="00B82924">
        <w:rPr>
          <w:lang w:val="sr-Cyrl-RS"/>
        </w:rPr>
        <w:t>Поље за нотификације, где ће корисник моћи да погледа нова обавештења као и да их прихвати или одбије.</w:t>
      </w:r>
    </w:p>
    <w:p w14:paraId="1258C9E4" w14:textId="77777777" w:rsidR="00615D44" w:rsidRPr="00B82924" w:rsidRDefault="00615D44" w:rsidP="00615D44">
      <w:pPr>
        <w:pStyle w:val="ListParagraph"/>
        <w:numPr>
          <w:ilvl w:val="0"/>
          <w:numId w:val="21"/>
        </w:numPr>
        <w:rPr>
          <w:lang w:val="sr-Cyrl-RS"/>
        </w:rPr>
      </w:pPr>
      <w:r w:rsidRPr="00B82924">
        <w:rPr>
          <w:lang w:val="sr-Cyrl-RS"/>
        </w:rPr>
        <w:t>Страни за временску прогнозу</w:t>
      </w:r>
    </w:p>
    <w:p w14:paraId="7345EC98" w14:textId="77777777" w:rsidR="00615D44" w:rsidRPr="00B82924" w:rsidRDefault="00615D44" w:rsidP="00615D44">
      <w:pPr>
        <w:pStyle w:val="ListParagraph"/>
        <w:numPr>
          <w:ilvl w:val="0"/>
          <w:numId w:val="21"/>
        </w:numPr>
        <w:rPr>
          <w:lang w:val="sr-Cyrl-RS"/>
        </w:rPr>
      </w:pPr>
      <w:r w:rsidRPr="00B82924">
        <w:rPr>
          <w:noProof/>
          <w:lang w:val="sr-Cyrl-RS"/>
        </w:rPr>
        <mc:AlternateContent>
          <mc:Choice Requires="wps">
            <w:drawing>
              <wp:anchor distT="0" distB="0" distL="114300" distR="114300" simplePos="0" relativeHeight="251901952" behindDoc="0" locked="0" layoutInCell="1" allowOverlap="1" wp14:anchorId="17883845" wp14:editId="5FE3775F">
                <wp:simplePos x="0" y="0"/>
                <wp:positionH relativeFrom="margin">
                  <wp:align>right</wp:align>
                </wp:positionH>
                <wp:positionV relativeFrom="paragraph">
                  <wp:posOffset>4744720</wp:posOffset>
                </wp:positionV>
                <wp:extent cx="5939790" cy="635"/>
                <wp:effectExtent l="0" t="0" r="3810" b="0"/>
                <wp:wrapSquare wrapText="bothSides"/>
                <wp:docPr id="207" name="Text Box 2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A289B0C" w14:textId="77777777" w:rsidR="006A36E9" w:rsidRPr="00C26967" w:rsidRDefault="006A36E9" w:rsidP="00615D44">
                            <w:pPr>
                              <w:pStyle w:val="Caption"/>
                              <w:jc w:val="center"/>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83845" id="Text Box 207" o:spid="_x0000_s1100" type="#_x0000_t202" style="position:absolute;left:0;text-align:left;margin-left:416.5pt;margin-top:373.6pt;width:467.7pt;height:.05pt;z-index:251901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" stroked="f">
                <v:textbox style="mso-fit-shape-to-text:t" inset="0,0,0,0">
                  <w:txbxContent>
                    <w:p w14:paraId="5A289B0C" w14:textId="77777777" w:rsidR="006A36E9" w:rsidRPr="00C26967" w:rsidRDefault="006A36E9" w:rsidP="00615D44">
                      <w:pPr>
                        <w:pStyle w:val="Caption"/>
                        <w:jc w:val="center"/>
                        <w:rPr>
                          <w:noProof/>
                          <w:sz w:val="24"/>
                        </w:rPr>
                      </w:pPr>
                    </w:p>
                  </w:txbxContent>
                </v:textbox>
                <w10:wrap type="square" anchorx="margin"/>
              </v:shape>
            </w:pict>
          </mc:Fallback>
        </mc:AlternateContent>
      </w:r>
      <w:r w:rsidRPr="00B82924">
        <w:rPr>
          <w:noProof/>
          <w:lang w:val="sr-Cyrl-RS"/>
        </w:rPr>
        <mc:AlternateContent>
          <mc:Choice Requires="wps">
            <w:drawing>
              <wp:anchor distT="0" distB="0" distL="114300" distR="114300" simplePos="0" relativeHeight="251902976" behindDoc="0" locked="0" layoutInCell="1" allowOverlap="1" wp14:anchorId="34675C37" wp14:editId="7C49889D">
                <wp:simplePos x="0" y="0"/>
                <wp:positionH relativeFrom="column">
                  <wp:posOffset>0</wp:posOffset>
                </wp:positionH>
                <wp:positionV relativeFrom="paragraph">
                  <wp:posOffset>1437640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FF7B57" w14:textId="77777777" w:rsidR="006A36E9" w:rsidRPr="00227782" w:rsidRDefault="006A36E9" w:rsidP="00615D44">
                            <w:pPr>
                              <w:pStyle w:val="Caption"/>
                              <w:jc w:val="center"/>
                              <w:rPr>
                                <w:noProof/>
                                <w:sz w:val="24"/>
                              </w:rPr>
                            </w:pPr>
                            <w:r>
                              <w:rPr>
                                <w:lang w:val="sr-Cyrl-RS"/>
                              </w:rPr>
                              <w:t>Слика 97</w:t>
                            </w:r>
                            <w:r w:rsidRPr="005A1D5B">
                              <w:t xml:space="preserve"> - секундарни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75C37" id="Text Box 28" o:spid="_x0000_s1101" type="#_x0000_t202" style="position:absolute;left:0;text-align:left;margin-left:0;margin-top:113.2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" stroked="f">
                <v:textbox style="mso-fit-shape-to-text:t" inset="0,0,0,0">
                  <w:txbxContent>
                    <w:p w14:paraId="04FF7B57" w14:textId="77777777" w:rsidR="006A36E9" w:rsidRPr="00227782" w:rsidRDefault="006A36E9" w:rsidP="00615D44">
                      <w:pPr>
                        <w:pStyle w:val="Caption"/>
                        <w:jc w:val="center"/>
                        <w:rPr>
                          <w:noProof/>
                          <w:sz w:val="24"/>
                        </w:rPr>
                      </w:pPr>
                      <w:r>
                        <w:rPr>
                          <w:lang w:val="sr-Cyrl-RS"/>
                        </w:rPr>
                        <w:t>Слика 97</w:t>
                      </w:r>
                      <w:r w:rsidRPr="005A1D5B">
                        <w:t xml:space="preserve"> - секундарни мени</w:t>
                      </w:r>
                    </w:p>
                  </w:txbxContent>
                </v:textbox>
                <w10:wrap type="square"/>
              </v:shape>
            </w:pict>
          </mc:Fallback>
        </mc:AlternateContent>
      </w:r>
      <w:r w:rsidRPr="00B82924">
        <w:rPr>
          <w:lang w:val="sr-Cyrl-RS"/>
        </w:rPr>
        <w:t>Падајући мени које ће садржати поља за персонализовање профила, где ће корисник моћи да промени тему апликације, подешавања личних података као и промена слике, приступ белезници као и да се одјави са система.</w:t>
      </w:r>
    </w:p>
    <w:p w14:paraId="5C9268F8" w14:textId="77777777" w:rsidR="00615D44" w:rsidRPr="00B82924" w:rsidRDefault="00615D44" w:rsidP="00615D44">
      <w:pPr>
        <w:rPr>
          <w:lang w:val="sr-Cyrl-RS"/>
        </w:rPr>
      </w:pPr>
      <w:r w:rsidRPr="00B82924">
        <w:rPr>
          <w:noProof/>
          <w:lang w:val="sr-Cyrl-RS" w:eastAsia="en-US"/>
        </w:rPr>
        <w:drawing>
          <wp:anchor distT="0" distB="0" distL="114300" distR="114300" simplePos="0" relativeHeight="251904000" behindDoc="0" locked="0" layoutInCell="1" allowOverlap="1" wp14:anchorId="2C0AD8B0" wp14:editId="37278FE9">
            <wp:simplePos x="0" y="0"/>
            <wp:positionH relativeFrom="margin">
              <wp:align>center</wp:align>
            </wp:positionH>
            <wp:positionV relativeFrom="paragraph">
              <wp:posOffset>294005</wp:posOffset>
            </wp:positionV>
            <wp:extent cx="5353685" cy="419100"/>
            <wp:effectExtent l="0" t="0" r="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rnji.PNG"/>
                    <pic:cNvPicPr/>
                  </pic:nvPicPr>
                  <pic:blipFill>
                    <a:blip r:embed="rId121">
                      <a:extLst>
                        <a:ext uri="{28A0092B-C50C-407E-A947-70E740481C1C}">
                          <a14:useLocalDpi xmlns:a14="http://schemas.microsoft.com/office/drawing/2010/main" val="0"/>
                        </a:ext>
                      </a:extLst>
                    </a:blip>
                    <a:stretch>
                      <a:fillRect/>
                    </a:stretch>
                  </pic:blipFill>
                  <pic:spPr>
                    <a:xfrm>
                      <a:off x="0" y="0"/>
                      <a:ext cx="5353685" cy="419100"/>
                    </a:xfrm>
                    <a:prstGeom prst="rect">
                      <a:avLst/>
                    </a:prstGeom>
                  </pic:spPr>
                </pic:pic>
              </a:graphicData>
            </a:graphic>
          </wp:anchor>
        </w:drawing>
      </w:r>
    </w:p>
    <w:p w14:paraId="77D1E5B4" w14:textId="77777777" w:rsidR="00615D44" w:rsidRPr="00B82924" w:rsidRDefault="00615D44" w:rsidP="00615D44">
      <w:pPr>
        <w:pStyle w:val="ListParagraph"/>
        <w:ind w:left="3960"/>
        <w:rPr>
          <w:lang w:val="sr-Cyrl-RS"/>
        </w:rPr>
      </w:pPr>
    </w:p>
    <w:p w14:paraId="4A663502" w14:textId="77777777" w:rsidR="00615D44" w:rsidRPr="00B82924" w:rsidRDefault="00615D44" w:rsidP="00615D44">
      <w:pPr>
        <w:rPr>
          <w:lang w:val="sr-Cyrl-RS"/>
        </w:rPr>
      </w:pPr>
    </w:p>
    <w:p w14:paraId="4E0C6910" w14:textId="77777777" w:rsidR="00615D44" w:rsidRPr="00B82924" w:rsidRDefault="004F76DF" w:rsidP="00B87E8E">
      <w:pPr>
        <w:pStyle w:val="Heading3"/>
      </w:pPr>
      <w:bookmarkStart w:id="96" w:name="_Toc484365430"/>
      <w:r w:rsidRPr="00B82924">
        <w:t>10</w:t>
      </w:r>
      <w:r w:rsidR="00817BF3" w:rsidRPr="00B82924">
        <w:t>.4</w:t>
      </w:r>
      <w:r w:rsidR="00615D44" w:rsidRPr="00B82924">
        <w:t>.3 Брзи линкови</w:t>
      </w:r>
      <w:bookmarkEnd w:id="96"/>
      <w:r w:rsidR="00615D44" w:rsidRPr="00B82924">
        <w:t xml:space="preserve"> </w:t>
      </w:r>
    </w:p>
    <w:p w14:paraId="4D2774C3" w14:textId="77777777" w:rsidR="00615D44" w:rsidRPr="00B82924" w:rsidRDefault="00615D44" w:rsidP="00615D44">
      <w:pPr>
        <w:rPr>
          <w:lang w:val="sr-Cyrl-RS"/>
        </w:rPr>
      </w:pPr>
    </w:p>
    <w:p w14:paraId="7DB73088" w14:textId="77777777" w:rsidR="00615D44" w:rsidRPr="00B82924" w:rsidRDefault="00615D44" w:rsidP="00615D44">
      <w:pPr>
        <w:rPr>
          <w:lang w:val="sr-Cyrl-RS"/>
        </w:rPr>
      </w:pPr>
      <w:r w:rsidRPr="00B82924">
        <w:rPr>
          <w:lang w:val="sr-Cyrl-RS"/>
        </w:rPr>
        <w:t xml:space="preserve">На већини страница ће у горњем делу бити приказана поља која приказују колико логовани корисник има својих плантажа, радника, експерата и нових обавештења. Кликом на свако од поља корисник се редиректује на одговарајућу страницу. Брзи линкови имају </w:t>
      </w:r>
      <w:r w:rsidRPr="00B82924">
        <w:rPr>
          <w:lang w:val="sr-Cyrl-RS"/>
        </w:rPr>
        <w:lastRenderedPageBreak/>
        <w:t xml:space="preserve">опцију да се сакрију кликом на стрелицу испод информација о броју регистрованих </w:t>
      </w:r>
      <w:r w:rsidR="00B87E8E" w:rsidRPr="00B82924">
        <w:rPr>
          <w:noProof/>
          <w:lang w:val="sr-Cyrl-RS" w:eastAsia="en-US"/>
        </w:rPr>
        <mc:AlternateContent>
          <mc:Choice Requires="wps">
            <w:drawing>
              <wp:anchor distT="0" distB="0" distL="114300" distR="114300" simplePos="0" relativeHeight="251906048" behindDoc="0" locked="0" layoutInCell="1" allowOverlap="1" wp14:anchorId="03C8AB6D" wp14:editId="4465168A">
                <wp:simplePos x="0" y="0"/>
                <wp:positionH relativeFrom="column">
                  <wp:posOffset>-267335</wp:posOffset>
                </wp:positionH>
                <wp:positionV relativeFrom="paragraph">
                  <wp:posOffset>1369695</wp:posOffset>
                </wp:positionV>
                <wp:extent cx="5943600"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50D71C" w14:textId="77777777" w:rsidR="006A36E9" w:rsidRPr="00844366" w:rsidRDefault="006A36E9" w:rsidP="00615D44">
                            <w:pPr>
                              <w:pStyle w:val="Caption"/>
                              <w:jc w:val="center"/>
                              <w:rPr>
                                <w:noProof/>
                                <w:lang w:val="sr-Cyrl-BA"/>
                              </w:rPr>
                            </w:pPr>
                            <w:r>
                              <w:t xml:space="preserve">Илустрација </w:t>
                            </w:r>
                            <w:r>
                              <w:rPr>
                                <w:lang w:val="sr-Cyrl-RS"/>
                              </w:rPr>
                              <w:t>98</w:t>
                            </w:r>
                            <w:r>
                              <w:rPr>
                                <w:lang w:val="sr-Cyrl-BA"/>
                              </w:rPr>
                              <w:t xml:space="preserve"> Брзи линкови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8AB6D" id="Text Box 208" o:spid="_x0000_s1102" type="#_x0000_t202" style="position:absolute;left:0;text-align:left;margin-left:-21.05pt;margin-top:107.85pt;width:46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F0MQIAAGkEAAAOAAAAZHJzL2Uyb0RvYy54bWysVMGO0zAQvSPxD5bvNGmXLR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" stroked="f">
                <v:textbox style="mso-fit-shape-to-text:t" inset="0,0,0,0">
                  <w:txbxContent>
                    <w:p w14:paraId="1750D71C" w14:textId="77777777" w:rsidR="006A36E9" w:rsidRPr="00844366" w:rsidRDefault="006A36E9" w:rsidP="00615D44">
                      <w:pPr>
                        <w:pStyle w:val="Caption"/>
                        <w:jc w:val="center"/>
                        <w:rPr>
                          <w:noProof/>
                          <w:lang w:val="sr-Cyrl-BA"/>
                        </w:rPr>
                      </w:pPr>
                      <w:r>
                        <w:t xml:space="preserve">Илустрација </w:t>
                      </w:r>
                      <w:r>
                        <w:rPr>
                          <w:lang w:val="sr-Cyrl-RS"/>
                        </w:rPr>
                        <w:t>98</w:t>
                      </w:r>
                      <w:r>
                        <w:rPr>
                          <w:lang w:val="sr-Cyrl-BA"/>
                        </w:rPr>
                        <w:t xml:space="preserve"> Брзи линкови</w:t>
                      </w:r>
                    </w:p>
                  </w:txbxContent>
                </v:textbox>
                <w10:wrap type="square"/>
              </v:shape>
            </w:pict>
          </mc:Fallback>
        </mc:AlternateContent>
      </w:r>
      <w:r w:rsidR="00B87E8E" w:rsidRPr="00B82924">
        <w:rPr>
          <w:noProof/>
          <w:lang w:val="sr-Cyrl-RS" w:eastAsia="en-US"/>
        </w:rPr>
        <w:drawing>
          <wp:anchor distT="0" distB="0" distL="114300" distR="114300" simplePos="0" relativeHeight="251905024" behindDoc="0" locked="0" layoutInCell="1" allowOverlap="1" wp14:anchorId="751E90D5" wp14:editId="30A74061">
            <wp:simplePos x="0" y="0"/>
            <wp:positionH relativeFrom="margin">
              <wp:posOffset>-142875</wp:posOffset>
            </wp:positionH>
            <wp:positionV relativeFrom="paragraph">
              <wp:posOffset>495300</wp:posOffset>
            </wp:positionV>
            <wp:extent cx="5943600" cy="8547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брзи.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854710"/>
                    </a:xfrm>
                    <a:prstGeom prst="rect">
                      <a:avLst/>
                    </a:prstGeom>
                  </pic:spPr>
                </pic:pic>
              </a:graphicData>
            </a:graphic>
          </wp:anchor>
        </w:drawing>
      </w:r>
      <w:r w:rsidRPr="00B82924">
        <w:rPr>
          <w:lang w:val="sr-Cyrl-RS"/>
        </w:rPr>
        <w:t>плантажа, што проширује радну површину апликације</w:t>
      </w:r>
    </w:p>
    <w:p w14:paraId="77CDCD7C" w14:textId="77777777" w:rsidR="00615D44" w:rsidRPr="00B82924" w:rsidRDefault="00A75CDE" w:rsidP="00B87E8E">
      <w:pPr>
        <w:pStyle w:val="Heading2"/>
        <w:rPr>
          <w:rStyle w:val="Heading3Char"/>
        </w:rPr>
      </w:pPr>
      <w:bookmarkStart w:id="97" w:name="_Toc484365431"/>
      <w:r w:rsidRPr="00B82924">
        <w:rPr>
          <w:noProof/>
          <w:lang w:val="sr-Cyrl-RS" w:eastAsia="en-US"/>
        </w:rPr>
        <w:drawing>
          <wp:anchor distT="0" distB="0" distL="114300" distR="114300" simplePos="0" relativeHeight="251907072" behindDoc="1" locked="0" layoutInCell="1" allowOverlap="1" wp14:anchorId="1B5D8C9A" wp14:editId="6EE7AEBC">
            <wp:simplePos x="0" y="0"/>
            <wp:positionH relativeFrom="column">
              <wp:posOffset>3106420</wp:posOffset>
            </wp:positionH>
            <wp:positionV relativeFrom="paragraph">
              <wp:posOffset>1674495</wp:posOffset>
            </wp:positionV>
            <wp:extent cx="3324225" cy="2028825"/>
            <wp:effectExtent l="0" t="0" r="9525" b="9525"/>
            <wp:wrapTight wrapText="bothSides">
              <wp:wrapPolygon edited="0">
                <wp:start x="0" y="0"/>
                <wp:lineTo x="0" y="21499"/>
                <wp:lineTo x="21538" y="21499"/>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н.PNG"/>
                    <pic:cNvPicPr/>
                  </pic:nvPicPr>
                  <pic:blipFill>
                    <a:blip r:embed="rId123">
                      <a:extLst>
                        <a:ext uri="{28A0092B-C50C-407E-A947-70E740481C1C}">
                          <a14:useLocalDpi xmlns:a14="http://schemas.microsoft.com/office/drawing/2010/main" val="0"/>
                        </a:ext>
                      </a:extLst>
                    </a:blip>
                    <a:stretch>
                      <a:fillRect/>
                    </a:stretch>
                  </pic:blipFill>
                  <pic:spPr>
                    <a:xfrm>
                      <a:off x="0" y="0"/>
                      <a:ext cx="3324225" cy="2028825"/>
                    </a:xfrm>
                    <a:prstGeom prst="rect">
                      <a:avLst/>
                    </a:prstGeom>
                  </pic:spPr>
                </pic:pic>
              </a:graphicData>
            </a:graphic>
          </wp:anchor>
        </w:drawing>
      </w:r>
      <w:r w:rsidR="004F76DF" w:rsidRPr="00B82924">
        <w:rPr>
          <w:lang w:val="sr-Cyrl-RS"/>
        </w:rPr>
        <w:t>10</w:t>
      </w:r>
      <w:r w:rsidR="00817BF3" w:rsidRPr="00B82924">
        <w:rPr>
          <w:lang w:val="sr-Cyrl-RS"/>
        </w:rPr>
        <w:t>.5</w:t>
      </w:r>
      <w:r w:rsidR="00B87E8E" w:rsidRPr="00B82924">
        <w:rPr>
          <w:lang w:val="sr-Cyrl-RS"/>
        </w:rPr>
        <w:t xml:space="preserve"> Поштанско сандуче</w:t>
      </w:r>
      <w:bookmarkEnd w:id="97"/>
    </w:p>
    <w:p w14:paraId="2D510675" w14:textId="77777777" w:rsidR="00615D44" w:rsidRPr="00B82924" w:rsidRDefault="00615D44" w:rsidP="00615D44">
      <w:pPr>
        <w:rPr>
          <w:lang w:val="sr-Cyrl-RS"/>
        </w:rPr>
      </w:pPr>
    </w:p>
    <w:p w14:paraId="18718C73" w14:textId="77777777" w:rsidR="00615D44" w:rsidRPr="00B82924" w:rsidRDefault="00615D44" w:rsidP="00B87E8E">
      <w:pPr>
        <w:ind w:firstLine="0"/>
        <w:rPr>
          <w:lang w:val="sr-Cyrl-RS"/>
        </w:rPr>
      </w:pPr>
      <w:r w:rsidRPr="00B82924">
        <w:rPr>
          <w:lang w:val="sr-Cyrl-RS"/>
        </w:rPr>
        <w:t>Кликом на поруке у горњем менију можемо приступити поштанском сандучету.</w:t>
      </w:r>
    </w:p>
    <w:p w14:paraId="5725D85D" w14:textId="77777777" w:rsidR="00615D44" w:rsidRPr="00B82924" w:rsidRDefault="00615D44" w:rsidP="00615D44">
      <w:pPr>
        <w:rPr>
          <w:lang w:val="sr-Cyrl-RS"/>
        </w:rPr>
      </w:pPr>
    </w:p>
    <w:p w14:paraId="61EA57A7" w14:textId="77777777" w:rsidR="00615D44" w:rsidRPr="00B82924" w:rsidRDefault="00615D44" w:rsidP="00615D44">
      <w:pPr>
        <w:rPr>
          <w:lang w:val="sr-Cyrl-RS"/>
        </w:rPr>
      </w:pPr>
    </w:p>
    <w:p w14:paraId="763182C6" w14:textId="77777777" w:rsidR="00615D44" w:rsidRPr="00B82924" w:rsidRDefault="00615D44" w:rsidP="00615D44">
      <w:pPr>
        <w:rPr>
          <w:lang w:val="sr-Cyrl-RS"/>
        </w:rPr>
      </w:pPr>
    </w:p>
    <w:p w14:paraId="6472CF5A" w14:textId="77777777" w:rsidR="00615D44" w:rsidRPr="00B82924" w:rsidRDefault="00A75CDE" w:rsidP="00615D44">
      <w:pPr>
        <w:rPr>
          <w:lang w:val="sr-Cyrl-RS"/>
        </w:rPr>
      </w:pPr>
      <w:r w:rsidRPr="00B82924">
        <w:rPr>
          <w:noProof/>
          <w:lang w:val="sr-Cyrl-RS" w:eastAsia="en-US"/>
        </w:rPr>
        <mc:AlternateContent>
          <mc:Choice Requires="wps">
            <w:drawing>
              <wp:anchor distT="0" distB="0" distL="114300" distR="114300" simplePos="0" relativeHeight="251908096" behindDoc="1" locked="0" layoutInCell="1" allowOverlap="1" wp14:anchorId="49274461" wp14:editId="02770E3D">
                <wp:simplePos x="0" y="0"/>
                <wp:positionH relativeFrom="column">
                  <wp:posOffset>2858770</wp:posOffset>
                </wp:positionH>
                <wp:positionV relativeFrom="paragraph">
                  <wp:posOffset>50165</wp:posOffset>
                </wp:positionV>
                <wp:extent cx="3324225" cy="635"/>
                <wp:effectExtent l="0" t="0" r="0" b="0"/>
                <wp:wrapTight wrapText="bothSides">
                  <wp:wrapPolygon edited="0">
                    <wp:start x="0" y="0"/>
                    <wp:lineTo x="0" y="21600"/>
                    <wp:lineTo x="21600" y="21600"/>
                    <wp:lineTo x="21600" y="0"/>
                  </wp:wrapPolygon>
                </wp:wrapTight>
                <wp:docPr id="209" name="Text Box 209"/>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5BC20C36" w14:textId="77777777" w:rsidR="006A36E9" w:rsidRPr="00AD72A9" w:rsidRDefault="006A36E9" w:rsidP="00615D44">
                            <w:pPr>
                              <w:pStyle w:val="Caption"/>
                              <w:jc w:val="center"/>
                              <w:rPr>
                                <w:noProof/>
                                <w:lang w:val="sr-Cyrl-BA"/>
                              </w:rPr>
                            </w:pPr>
                            <w:r>
                              <w:rPr>
                                <w:lang w:val="sr-Cyrl-BA"/>
                              </w:rPr>
                              <w:t>Слика</w:t>
                            </w:r>
                            <w:r>
                              <w:t xml:space="preserve"> </w:t>
                            </w:r>
                            <w:r>
                              <w:rPr>
                                <w:lang w:val="sr-Cyrl-RS"/>
                              </w:rPr>
                              <w:t>99</w:t>
                            </w:r>
                            <w:r>
                              <w:rPr>
                                <w:lang w:val="sr-Cyrl-BA"/>
                              </w:rPr>
                              <w:t xml:space="preserve"> Опције за поруке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74461" id="Text Box 209" o:spid="_x0000_s1103" type="#_x0000_t202" style="position:absolute;left:0;text-align:left;margin-left:225.1pt;margin-top:3.95pt;width:261.75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" stroked="f">
                <v:textbox style="mso-fit-shape-to-text:t" inset="0,0,0,0">
                  <w:txbxContent>
                    <w:p w14:paraId="5BC20C36" w14:textId="77777777" w:rsidR="006A36E9" w:rsidRPr="00AD72A9" w:rsidRDefault="006A36E9" w:rsidP="00615D44">
                      <w:pPr>
                        <w:pStyle w:val="Caption"/>
                        <w:jc w:val="center"/>
                        <w:rPr>
                          <w:noProof/>
                          <w:lang w:val="sr-Cyrl-BA"/>
                        </w:rPr>
                      </w:pPr>
                      <w:r>
                        <w:rPr>
                          <w:lang w:val="sr-Cyrl-BA"/>
                        </w:rPr>
                        <w:t>Слика</w:t>
                      </w:r>
                      <w:r>
                        <w:t xml:space="preserve"> </w:t>
                      </w:r>
                      <w:r>
                        <w:rPr>
                          <w:lang w:val="sr-Cyrl-RS"/>
                        </w:rPr>
                        <w:t>99</w:t>
                      </w:r>
                      <w:r>
                        <w:rPr>
                          <w:lang w:val="sr-Cyrl-BA"/>
                        </w:rPr>
                        <w:t xml:space="preserve"> Опције за поруке</w:t>
                      </w:r>
                    </w:p>
                  </w:txbxContent>
                </v:textbox>
                <w10:wrap type="tight"/>
              </v:shape>
            </w:pict>
          </mc:Fallback>
        </mc:AlternateContent>
      </w:r>
    </w:p>
    <w:p w14:paraId="23899F6A" w14:textId="77777777" w:rsidR="00615D44" w:rsidRPr="00B82924" w:rsidRDefault="00615D44" w:rsidP="00615D44">
      <w:pPr>
        <w:rPr>
          <w:lang w:val="sr-Cyrl-RS"/>
        </w:rPr>
      </w:pPr>
    </w:p>
    <w:p w14:paraId="71B578AD" w14:textId="77777777" w:rsidR="00615D44" w:rsidRPr="00B82924" w:rsidRDefault="00615D44" w:rsidP="00615D44">
      <w:pPr>
        <w:rPr>
          <w:lang w:val="sr-Cyrl-RS"/>
        </w:rPr>
      </w:pPr>
      <w:r w:rsidRPr="00B82924">
        <w:rPr>
          <w:lang w:val="sr-Cyrl-RS"/>
        </w:rPr>
        <w:t>Кликом на „</w:t>
      </w:r>
      <w:r w:rsidRPr="00B82924">
        <w:rPr>
          <w:b/>
          <w:lang w:val="sr-Cyrl-RS"/>
        </w:rPr>
        <w:t>Nova poruka</w:t>
      </w:r>
      <w:r w:rsidRPr="00B82924">
        <w:rPr>
          <w:lang w:val="sr-Cyrl-RS"/>
        </w:rPr>
        <w:t>“</w:t>
      </w:r>
      <w:r w:rsidRPr="00B82924">
        <w:rPr>
          <w:noProof/>
          <w:lang w:val="sr-Cyrl-RS" w:eastAsia="en-US"/>
        </w:rPr>
        <mc:AlternateContent>
          <mc:Choice Requires="wps">
            <w:drawing>
              <wp:anchor distT="0" distB="0" distL="114300" distR="114300" simplePos="0" relativeHeight="251910144" behindDoc="0" locked="0" layoutInCell="1" allowOverlap="1" wp14:anchorId="2C69FB33" wp14:editId="78D6A07A">
                <wp:simplePos x="0" y="0"/>
                <wp:positionH relativeFrom="column">
                  <wp:posOffset>130810</wp:posOffset>
                </wp:positionH>
                <wp:positionV relativeFrom="paragraph">
                  <wp:posOffset>1663065</wp:posOffset>
                </wp:positionV>
                <wp:extent cx="5943600"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496A0D" w14:textId="77777777" w:rsidR="006A36E9" w:rsidRPr="00A84206" w:rsidRDefault="006A36E9" w:rsidP="00615D44">
                            <w:pPr>
                              <w:pStyle w:val="Caption"/>
                              <w:jc w:val="center"/>
                              <w:rPr>
                                <w:noProof/>
                                <w:lang w:val="sr-Cyrl-BA"/>
                              </w:rPr>
                            </w:pPr>
                            <w:r>
                              <w:rPr>
                                <w:lang w:val="sr-Cyrl-BA"/>
                              </w:rPr>
                              <w:t>Слика</w:t>
                            </w:r>
                            <w:r>
                              <w:t xml:space="preserve"> </w:t>
                            </w:r>
                            <w:r>
                              <w:rPr>
                                <w:lang w:val="sr-Cyrl-RS"/>
                              </w:rPr>
                              <w:t>100</w:t>
                            </w:r>
                            <w:r>
                              <w:rPr>
                                <w:lang w:val="sr-Cyrl-BA"/>
                              </w:rPr>
                              <w:t xml:space="preserve"> Поштанско сандуче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9FB33" id="Text Box 210" o:spid="_x0000_s1104" type="#_x0000_t202" style="position:absolute;left:0;text-align:left;margin-left:10.3pt;margin-top:130.95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" stroked="f">
                <v:textbox style="mso-fit-shape-to-text:t" inset="0,0,0,0">
                  <w:txbxContent>
                    <w:p w14:paraId="53496A0D" w14:textId="77777777" w:rsidR="006A36E9" w:rsidRPr="00A84206" w:rsidRDefault="006A36E9" w:rsidP="00615D44">
                      <w:pPr>
                        <w:pStyle w:val="Caption"/>
                        <w:jc w:val="center"/>
                        <w:rPr>
                          <w:noProof/>
                          <w:lang w:val="sr-Cyrl-BA"/>
                        </w:rPr>
                      </w:pPr>
                      <w:r>
                        <w:rPr>
                          <w:lang w:val="sr-Cyrl-BA"/>
                        </w:rPr>
                        <w:t>Слика</w:t>
                      </w:r>
                      <w:r>
                        <w:t xml:space="preserve"> </w:t>
                      </w:r>
                      <w:r>
                        <w:rPr>
                          <w:lang w:val="sr-Cyrl-RS"/>
                        </w:rPr>
                        <w:t>100</w:t>
                      </w:r>
                      <w:r>
                        <w:rPr>
                          <w:lang w:val="sr-Cyrl-BA"/>
                        </w:rPr>
                        <w:t xml:space="preserve"> Поштанско сандуче</w:t>
                      </w:r>
                    </w:p>
                  </w:txbxContent>
                </v:textbox>
                <w10:wrap type="square"/>
              </v:shape>
            </w:pict>
          </mc:Fallback>
        </mc:AlternateContent>
      </w:r>
      <w:r w:rsidRPr="00B82924">
        <w:rPr>
          <w:noProof/>
          <w:lang w:val="sr-Cyrl-RS" w:eastAsia="en-US"/>
        </w:rPr>
        <w:drawing>
          <wp:anchor distT="0" distB="0" distL="114300" distR="114300" simplePos="0" relativeHeight="251909120" behindDoc="0" locked="0" layoutInCell="1" allowOverlap="1" wp14:anchorId="5CD76E11" wp14:editId="4FA664DB">
            <wp:simplePos x="0" y="0"/>
            <wp:positionH relativeFrom="column">
              <wp:posOffset>131213</wp:posOffset>
            </wp:positionH>
            <wp:positionV relativeFrom="paragraph">
              <wp:posOffset>547</wp:posOffset>
            </wp:positionV>
            <wp:extent cx="5943600" cy="1605915"/>
            <wp:effectExtent l="0" t="0" r="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онн.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anchor>
        </w:drawing>
      </w:r>
      <w:r w:rsidRPr="00B82924">
        <w:rPr>
          <w:lang w:val="sr-Cyrl-RS"/>
        </w:rPr>
        <w:t xml:space="preserve"> се приступа страници за слање порука корисницима сајта.</w:t>
      </w:r>
    </w:p>
    <w:p w14:paraId="59E37683" w14:textId="77777777" w:rsidR="00615D44" w:rsidRPr="00B82924" w:rsidRDefault="00615D44" w:rsidP="00615D44">
      <w:pPr>
        <w:rPr>
          <w:lang w:val="sr-Cyrl-RS"/>
        </w:rPr>
      </w:pPr>
    </w:p>
    <w:p w14:paraId="06466E90" w14:textId="77777777" w:rsidR="00615D44" w:rsidRPr="00B82924" w:rsidRDefault="00615D44" w:rsidP="00D510F8">
      <w:pPr>
        <w:keepNext/>
        <w:ind w:firstLine="0"/>
        <w:rPr>
          <w:lang w:val="sr-Cyrl-RS"/>
        </w:rPr>
      </w:pPr>
      <w:r w:rsidRPr="00B82924">
        <w:rPr>
          <w:noProof/>
          <w:lang w:val="sr-Cyrl-RS" w:eastAsia="en-US"/>
        </w:rPr>
        <w:lastRenderedPageBreak/>
        <w:drawing>
          <wp:inline distT="0" distB="0" distL="0" distR="0" wp14:anchorId="3D7807DD" wp14:editId="40D28F1D">
            <wp:extent cx="5943600" cy="19196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anje.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14:paraId="570C3E29" w14:textId="77777777" w:rsidR="00615D44" w:rsidRPr="00B82924" w:rsidRDefault="00615D44" w:rsidP="00615D44">
      <w:pPr>
        <w:pStyle w:val="Caption"/>
        <w:jc w:val="center"/>
        <w:rPr>
          <w:lang w:val="sr-Cyrl-RS"/>
        </w:rPr>
      </w:pPr>
      <w:r w:rsidRPr="00B82924">
        <w:rPr>
          <w:lang w:val="sr-Cyrl-RS"/>
        </w:rPr>
        <w:t xml:space="preserve">Слика </w:t>
      </w:r>
      <w:r w:rsidR="00F41C3B" w:rsidRPr="00B82924">
        <w:rPr>
          <w:lang w:val="sr-Cyrl-RS"/>
        </w:rPr>
        <w:fldChar w:fldCharType="begin"/>
      </w:r>
      <w:r w:rsidR="00F41C3B" w:rsidRPr="00B82924">
        <w:rPr>
          <w:lang w:val="sr-Cyrl-RS"/>
        </w:rPr>
        <w:instrText xml:space="preserve"> SEQ Илустрација \* ARABIC </w:instrText>
      </w:r>
      <w:r w:rsidR="00F41C3B" w:rsidRPr="00B82924">
        <w:rPr>
          <w:lang w:val="sr-Cyrl-RS"/>
        </w:rPr>
        <w:fldChar w:fldCharType="separate"/>
      </w:r>
      <w:r w:rsidRPr="00B82924">
        <w:rPr>
          <w:noProof/>
          <w:lang w:val="sr-Cyrl-RS"/>
        </w:rPr>
        <w:t>1</w:t>
      </w:r>
      <w:r w:rsidR="00B87E8E" w:rsidRPr="00B82924">
        <w:rPr>
          <w:noProof/>
          <w:lang w:val="sr-Cyrl-RS"/>
        </w:rPr>
        <w:t>0</w:t>
      </w:r>
      <w:r w:rsidRPr="00B82924">
        <w:rPr>
          <w:noProof/>
          <w:lang w:val="sr-Cyrl-RS"/>
        </w:rPr>
        <w:t>2</w:t>
      </w:r>
      <w:r w:rsidR="00F41C3B" w:rsidRPr="00B82924">
        <w:rPr>
          <w:noProof/>
          <w:lang w:val="sr-Cyrl-RS"/>
        </w:rPr>
        <w:fldChar w:fldCharType="end"/>
      </w:r>
      <w:r w:rsidRPr="00B82924">
        <w:rPr>
          <w:lang w:val="sr-Cyrl-RS"/>
        </w:rPr>
        <w:t xml:space="preserve"> Слање порука</w:t>
      </w:r>
    </w:p>
    <w:p w14:paraId="0BB99F69" w14:textId="77777777" w:rsidR="00615D44" w:rsidRPr="00B82924" w:rsidRDefault="00615D44" w:rsidP="00615D44">
      <w:pPr>
        <w:rPr>
          <w:lang w:val="sr-Cyrl-RS"/>
        </w:rPr>
      </w:pPr>
    </w:p>
    <w:p w14:paraId="6B2543ED" w14:textId="77777777" w:rsidR="00615D44" w:rsidRPr="00B82924" w:rsidRDefault="00A75CDE" w:rsidP="00B87E8E">
      <w:pPr>
        <w:pStyle w:val="Heading2"/>
        <w:rPr>
          <w:i/>
          <w:iCs/>
          <w:lang w:val="sr-Cyrl-RS"/>
        </w:rPr>
      </w:pPr>
      <w:bookmarkStart w:id="98" w:name="_Toc484365432"/>
      <w:r w:rsidRPr="00B82924">
        <w:rPr>
          <w:i/>
          <w:iCs/>
          <w:lang w:val="sr-Cyrl-RS"/>
        </w:rPr>
        <w:t>10</w:t>
      </w:r>
      <w:r w:rsidR="00817BF3" w:rsidRPr="00B82924">
        <w:rPr>
          <w:i/>
          <w:iCs/>
          <w:lang w:val="sr-Cyrl-RS"/>
        </w:rPr>
        <w:t>.6</w:t>
      </w:r>
      <w:r w:rsidR="00615D44" w:rsidRPr="00B82924">
        <w:rPr>
          <w:lang w:val="sr-Cyrl-RS"/>
        </w:rPr>
        <w:t xml:space="preserve">  Обавештења</w:t>
      </w:r>
      <w:bookmarkEnd w:id="98"/>
    </w:p>
    <w:p w14:paraId="0FABD190" w14:textId="77777777" w:rsidR="00615D44" w:rsidRPr="00B82924" w:rsidRDefault="00615D44" w:rsidP="00615D44">
      <w:pPr>
        <w:rPr>
          <w:lang w:val="sr-Cyrl-RS"/>
        </w:rPr>
      </w:pPr>
    </w:p>
    <w:p w14:paraId="4D933B88" w14:textId="77777777" w:rsidR="00615D44" w:rsidRPr="00B82924" w:rsidRDefault="00615D44" w:rsidP="00615D44">
      <w:pPr>
        <w:rPr>
          <w:lang w:val="sr-Cyrl-RS"/>
        </w:rPr>
      </w:pPr>
      <w:r w:rsidRPr="00B82924">
        <w:rPr>
          <w:noProof/>
          <w:lang w:val="sr-Cyrl-RS" w:eastAsia="en-US"/>
        </w:rPr>
        <mc:AlternateContent>
          <mc:Choice Requires="wps">
            <w:drawing>
              <wp:anchor distT="0" distB="0" distL="114300" distR="114300" simplePos="0" relativeHeight="251912192" behindDoc="1" locked="0" layoutInCell="1" allowOverlap="1" wp14:anchorId="68C91F9A" wp14:editId="06CE4F82">
                <wp:simplePos x="0" y="0"/>
                <wp:positionH relativeFrom="column">
                  <wp:posOffset>0</wp:posOffset>
                </wp:positionH>
                <wp:positionV relativeFrom="paragraph">
                  <wp:posOffset>4057650</wp:posOffset>
                </wp:positionV>
                <wp:extent cx="5943600" cy="635"/>
                <wp:effectExtent l="0" t="0" r="0" b="0"/>
                <wp:wrapTight wrapText="bothSides">
                  <wp:wrapPolygon edited="0">
                    <wp:start x="0" y="0"/>
                    <wp:lineTo x="0" y="21600"/>
                    <wp:lineTo x="21600" y="21600"/>
                    <wp:lineTo x="21600" y="0"/>
                  </wp:wrapPolygon>
                </wp:wrapTight>
                <wp:docPr id="211" name="Text Box 2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B3C75D" w14:textId="77777777" w:rsidR="006A36E9" w:rsidRPr="008F4793" w:rsidRDefault="006A36E9" w:rsidP="00615D44">
                            <w:pPr>
                              <w:pStyle w:val="Caption"/>
                              <w:jc w:val="center"/>
                              <w:rPr>
                                <w:noProof/>
                                <w:lang w:val="sr-Cyrl-BA"/>
                              </w:rPr>
                            </w:pPr>
                            <w:r>
                              <w:rPr>
                                <w:lang w:val="sr-Cyrl-BA"/>
                              </w:rPr>
                              <w:t>Слика</w:t>
                            </w:r>
                            <w:r>
                              <w:t xml:space="preserve"> </w:t>
                            </w:r>
                            <w:r>
                              <w:rPr>
                                <w:lang w:val="sr-Cyrl-BA"/>
                              </w:rPr>
                              <w:t>103 Обавештења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91F9A" id="Text Box 211" o:spid="_x0000_s1105" type="#_x0000_t202" style="position:absolute;left:0;text-align:left;margin-left:0;margin-top:319.5pt;width:468pt;height:.05pt;z-index:-25140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d2MQIAAGk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" stroked="f">
                <v:textbox style="mso-fit-shape-to-text:t" inset="0,0,0,0">
                  <w:txbxContent>
                    <w:p w14:paraId="4EB3C75D" w14:textId="77777777" w:rsidR="006A36E9" w:rsidRPr="008F4793" w:rsidRDefault="006A36E9" w:rsidP="00615D44">
                      <w:pPr>
                        <w:pStyle w:val="Caption"/>
                        <w:jc w:val="center"/>
                        <w:rPr>
                          <w:noProof/>
                          <w:lang w:val="sr-Cyrl-BA"/>
                        </w:rPr>
                      </w:pPr>
                      <w:r>
                        <w:rPr>
                          <w:lang w:val="sr-Cyrl-BA"/>
                        </w:rPr>
                        <w:t>Слика</w:t>
                      </w:r>
                      <w:r>
                        <w:t xml:space="preserve"> </w:t>
                      </w:r>
                      <w:r>
                        <w:rPr>
                          <w:lang w:val="sr-Cyrl-BA"/>
                        </w:rPr>
                        <w:t>103 Обавештења</w:t>
                      </w:r>
                    </w:p>
                  </w:txbxContent>
                </v:textbox>
                <w10:wrap type="tight"/>
              </v:shape>
            </w:pict>
          </mc:Fallback>
        </mc:AlternateContent>
      </w:r>
      <w:r w:rsidRPr="00B82924">
        <w:rPr>
          <w:noProof/>
          <w:lang w:val="sr-Cyrl-RS" w:eastAsia="en-US"/>
        </w:rPr>
        <w:drawing>
          <wp:anchor distT="0" distB="0" distL="114300" distR="114300" simplePos="0" relativeHeight="251911168" behindDoc="1" locked="0" layoutInCell="1" allowOverlap="1" wp14:anchorId="33CCEBAB" wp14:editId="5779D6DC">
            <wp:simplePos x="0" y="0"/>
            <wp:positionH relativeFrom="margin">
              <wp:align>right</wp:align>
            </wp:positionH>
            <wp:positionV relativeFrom="paragraph">
              <wp:posOffset>482121</wp:posOffset>
            </wp:positionV>
            <wp:extent cx="5943600" cy="3518535"/>
            <wp:effectExtent l="0" t="0" r="0" b="5715"/>
            <wp:wrapTight wrapText="bothSides">
              <wp:wrapPolygon edited="0">
                <wp:start x="0" y="0"/>
                <wp:lineTo x="0" y="21518"/>
                <wp:lineTo x="21531" y="21518"/>
                <wp:lineTo x="21531"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об.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anchor>
        </w:drawing>
      </w:r>
      <w:r w:rsidRPr="00B82924">
        <w:rPr>
          <w:lang w:val="sr-Cyrl-RS"/>
        </w:rPr>
        <w:t>Кликом на обавештења у горњем менију можемо приступити страници са обавештењима везана за екпертски систем и захтеве за рад валсника других платажа.</w:t>
      </w:r>
    </w:p>
    <w:p w14:paraId="245FAF6B" w14:textId="77777777" w:rsidR="00615D44" w:rsidRPr="00B82924" w:rsidRDefault="00615D44" w:rsidP="00615D44">
      <w:pPr>
        <w:rPr>
          <w:lang w:val="sr-Cyrl-RS"/>
        </w:rPr>
      </w:pPr>
    </w:p>
    <w:p w14:paraId="05D95BA4" w14:textId="77777777" w:rsidR="00615D44" w:rsidRPr="00B82924" w:rsidRDefault="00615D44" w:rsidP="00615D44">
      <w:pPr>
        <w:rPr>
          <w:lang w:val="sr-Cyrl-RS"/>
        </w:rPr>
      </w:pPr>
    </w:p>
    <w:p w14:paraId="7E9D45CA" w14:textId="77777777" w:rsidR="00615D44" w:rsidRPr="00B82924" w:rsidRDefault="00615D44" w:rsidP="00615D44">
      <w:pPr>
        <w:rPr>
          <w:lang w:val="sr-Cyrl-RS"/>
        </w:rPr>
      </w:pPr>
    </w:p>
    <w:p w14:paraId="728B64D2" w14:textId="77777777" w:rsidR="00615D44" w:rsidRPr="00B82924" w:rsidRDefault="00615D44" w:rsidP="00615D44">
      <w:pPr>
        <w:rPr>
          <w:lang w:val="sr-Cyrl-RS"/>
        </w:rPr>
      </w:pPr>
    </w:p>
    <w:p w14:paraId="68A7B1AA" w14:textId="77777777" w:rsidR="00615D44" w:rsidRPr="00B82924" w:rsidRDefault="00615D44" w:rsidP="00615D44">
      <w:pPr>
        <w:rPr>
          <w:lang w:val="sr-Cyrl-RS"/>
        </w:rPr>
      </w:pPr>
    </w:p>
    <w:p w14:paraId="0457BDD3" w14:textId="77777777" w:rsidR="00615D44" w:rsidRPr="00B82924" w:rsidRDefault="00615D44" w:rsidP="00615D44">
      <w:pPr>
        <w:rPr>
          <w:lang w:val="sr-Cyrl-RS"/>
        </w:rPr>
      </w:pPr>
    </w:p>
    <w:p w14:paraId="3519ECD1" w14:textId="77777777" w:rsidR="00615D44" w:rsidRPr="00B82924" w:rsidRDefault="00615D44" w:rsidP="00615D44">
      <w:pPr>
        <w:rPr>
          <w:lang w:val="sr-Cyrl-RS"/>
        </w:rPr>
      </w:pPr>
    </w:p>
    <w:p w14:paraId="3E9EEB5D" w14:textId="77777777" w:rsidR="00615D44" w:rsidRPr="00B82924" w:rsidRDefault="00615D44" w:rsidP="00615D44">
      <w:pPr>
        <w:rPr>
          <w:lang w:val="sr-Cyrl-RS"/>
        </w:rPr>
      </w:pPr>
    </w:p>
    <w:p w14:paraId="71B815AA" w14:textId="77777777" w:rsidR="00615D44" w:rsidRPr="00B82924" w:rsidRDefault="00615D44" w:rsidP="00615D44">
      <w:pPr>
        <w:rPr>
          <w:lang w:val="sr-Cyrl-RS"/>
        </w:rPr>
      </w:pPr>
    </w:p>
    <w:p w14:paraId="3E241484" w14:textId="77777777" w:rsidR="00615D44" w:rsidRPr="00B82924" w:rsidRDefault="00615D44" w:rsidP="00615D44">
      <w:pPr>
        <w:rPr>
          <w:lang w:val="sr-Cyrl-RS"/>
        </w:rPr>
      </w:pPr>
    </w:p>
    <w:p w14:paraId="0933EC3D" w14:textId="77777777" w:rsidR="00615D44" w:rsidRPr="00B82924" w:rsidRDefault="00615D44" w:rsidP="00615D44">
      <w:pPr>
        <w:pStyle w:val="Heading4"/>
        <w:rPr>
          <w:i w:val="0"/>
          <w:iCs w:val="0"/>
          <w:color w:val="68230B" w:themeColor="accent1" w:themeShade="7F"/>
          <w:szCs w:val="24"/>
          <w:lang w:val="sr-Cyrl-RS"/>
        </w:rPr>
      </w:pPr>
      <w:r w:rsidRPr="00B82924">
        <w:rPr>
          <w:i w:val="0"/>
          <w:iCs w:val="0"/>
          <w:color w:val="68230B" w:themeColor="accent1" w:themeShade="7F"/>
          <w:szCs w:val="24"/>
          <w:lang w:val="sr-Cyrl-RS"/>
        </w:rPr>
        <w:t xml:space="preserve"> </w:t>
      </w:r>
    </w:p>
    <w:p w14:paraId="27FAA34C" w14:textId="77777777" w:rsidR="00615D44" w:rsidRPr="00B82924" w:rsidRDefault="00A75CDE" w:rsidP="00B87E8E">
      <w:pPr>
        <w:pStyle w:val="Heading2"/>
        <w:rPr>
          <w:lang w:val="sr-Cyrl-RS"/>
        </w:rPr>
      </w:pPr>
      <w:bookmarkStart w:id="99" w:name="_Toc484365433"/>
      <w:r w:rsidRPr="00B82924">
        <w:rPr>
          <w:lang w:val="sr-Cyrl-RS"/>
        </w:rPr>
        <w:t>10</w:t>
      </w:r>
      <w:r w:rsidR="00817BF3" w:rsidRPr="00B82924">
        <w:rPr>
          <w:lang w:val="sr-Cyrl-RS"/>
        </w:rPr>
        <w:t>.7</w:t>
      </w:r>
      <w:r w:rsidR="00615D44" w:rsidRPr="00B82924">
        <w:rPr>
          <w:lang w:val="sr-Cyrl-RS"/>
        </w:rPr>
        <w:t xml:space="preserve">  Страница за приказ плантажа и имања</w:t>
      </w:r>
      <w:bookmarkEnd w:id="99"/>
    </w:p>
    <w:p w14:paraId="55576ADB" w14:textId="77777777" w:rsidR="00615D44" w:rsidRPr="00B82924" w:rsidRDefault="00615D44" w:rsidP="00615D44">
      <w:pPr>
        <w:rPr>
          <w:lang w:val="sr-Cyrl-RS"/>
        </w:rPr>
      </w:pPr>
    </w:p>
    <w:p w14:paraId="15AB4201" w14:textId="77777777" w:rsidR="00615D44" w:rsidRPr="00B82924" w:rsidRDefault="00615D44" w:rsidP="00615D44">
      <w:pPr>
        <w:rPr>
          <w:lang w:val="sr-Cyrl-RS"/>
        </w:rPr>
      </w:pPr>
      <w:r w:rsidRPr="00B82924">
        <w:rPr>
          <w:lang w:val="sr-Cyrl-RS"/>
        </w:rPr>
        <w:t>На страници корисник може видети све своје плантаже и плантаже корисника код којих има одговарајуће дозволе. Остим тога корисник добија следеће опције за сваку плантажу:</w:t>
      </w:r>
    </w:p>
    <w:p w14:paraId="660FF029" w14:textId="77777777" w:rsidR="00615D44" w:rsidRPr="00B82924" w:rsidRDefault="00615D44" w:rsidP="00615D44">
      <w:pPr>
        <w:pStyle w:val="ListParagraph"/>
        <w:numPr>
          <w:ilvl w:val="0"/>
          <w:numId w:val="22"/>
        </w:numPr>
        <w:jc w:val="left"/>
        <w:rPr>
          <w:lang w:val="sr-Cyrl-RS"/>
        </w:rPr>
      </w:pPr>
      <w:r w:rsidRPr="00B82924">
        <w:rPr>
          <w:lang w:val="sr-Cyrl-RS"/>
        </w:rPr>
        <w:t>Приказ плантаже</w:t>
      </w:r>
    </w:p>
    <w:p w14:paraId="0C7D3FE5" w14:textId="77777777" w:rsidR="00615D44" w:rsidRPr="00B82924" w:rsidRDefault="00615D44" w:rsidP="00615D44">
      <w:pPr>
        <w:pStyle w:val="ListParagraph"/>
        <w:numPr>
          <w:ilvl w:val="0"/>
          <w:numId w:val="22"/>
        </w:numPr>
        <w:jc w:val="left"/>
        <w:rPr>
          <w:lang w:val="sr-Cyrl-RS"/>
        </w:rPr>
      </w:pPr>
      <w:r w:rsidRPr="00B82924">
        <w:rPr>
          <w:lang w:val="sr-Cyrl-RS"/>
        </w:rPr>
        <w:t>Приказ обавештења за дату платажу</w:t>
      </w:r>
    </w:p>
    <w:p w14:paraId="3C08F65B" w14:textId="77777777" w:rsidR="00615D44" w:rsidRPr="00B82924" w:rsidRDefault="00615D44" w:rsidP="00615D44">
      <w:pPr>
        <w:pStyle w:val="ListParagraph"/>
        <w:numPr>
          <w:ilvl w:val="0"/>
          <w:numId w:val="22"/>
        </w:numPr>
        <w:jc w:val="left"/>
        <w:rPr>
          <w:lang w:val="sr-Cyrl-RS"/>
        </w:rPr>
      </w:pPr>
      <w:r w:rsidRPr="00B82924">
        <w:rPr>
          <w:lang w:val="sr-Cyrl-RS"/>
        </w:rPr>
        <w:t>Приказ врменске прогнозе за дату платажу</w:t>
      </w:r>
    </w:p>
    <w:p w14:paraId="3EDFC372" w14:textId="77777777" w:rsidR="00615D44" w:rsidRPr="00B82924" w:rsidRDefault="00615D44" w:rsidP="00615D44">
      <w:pPr>
        <w:pStyle w:val="ListParagraph"/>
        <w:numPr>
          <w:ilvl w:val="0"/>
          <w:numId w:val="22"/>
        </w:numPr>
        <w:jc w:val="left"/>
        <w:rPr>
          <w:lang w:val="sr-Cyrl-RS"/>
        </w:rPr>
      </w:pPr>
      <w:r w:rsidRPr="00B82924">
        <w:rPr>
          <w:lang w:val="sr-Cyrl-RS"/>
        </w:rPr>
        <w:t>Приказ статистике  за дату платажу</w:t>
      </w:r>
    </w:p>
    <w:p w14:paraId="2959C3B5" w14:textId="77777777" w:rsidR="00615D44" w:rsidRPr="00B82924" w:rsidRDefault="00615D44" w:rsidP="00615D44">
      <w:pPr>
        <w:pStyle w:val="ListParagraph"/>
        <w:numPr>
          <w:ilvl w:val="0"/>
          <w:numId w:val="22"/>
        </w:numPr>
        <w:jc w:val="left"/>
        <w:rPr>
          <w:lang w:val="sr-Cyrl-RS"/>
        </w:rPr>
      </w:pPr>
      <w:r w:rsidRPr="00B82924">
        <w:rPr>
          <w:lang w:val="sr-Cyrl-RS"/>
        </w:rPr>
        <w:t>Ажурирање платаже</w:t>
      </w:r>
    </w:p>
    <w:p w14:paraId="73B5C1AE" w14:textId="77777777" w:rsidR="00615D44" w:rsidRPr="00B82924" w:rsidRDefault="00615D44" w:rsidP="00615D44">
      <w:pPr>
        <w:pStyle w:val="ListParagraph"/>
        <w:numPr>
          <w:ilvl w:val="0"/>
          <w:numId w:val="22"/>
        </w:numPr>
        <w:jc w:val="left"/>
        <w:rPr>
          <w:lang w:val="sr-Cyrl-RS"/>
        </w:rPr>
      </w:pPr>
      <w:r w:rsidRPr="00B82924">
        <w:rPr>
          <w:lang w:val="sr-Cyrl-RS"/>
        </w:rPr>
        <w:t>Брисање плантаже</w:t>
      </w:r>
    </w:p>
    <w:p w14:paraId="1ED422A1" w14:textId="77777777" w:rsidR="00615D44" w:rsidRPr="00B82924" w:rsidRDefault="00615D44" w:rsidP="00615D44">
      <w:pPr>
        <w:rPr>
          <w:lang w:val="sr-Cyrl-RS"/>
        </w:rPr>
      </w:pPr>
      <w:r w:rsidRPr="00B82924">
        <w:rPr>
          <w:noProof/>
          <w:lang w:val="sr-Cyrl-RS" w:eastAsia="en-US"/>
        </w:rPr>
        <mc:AlternateContent>
          <mc:Choice Requires="wps">
            <w:drawing>
              <wp:anchor distT="45720" distB="45720" distL="114300" distR="114300" simplePos="0" relativeHeight="251917312" behindDoc="0" locked="0" layoutInCell="1" allowOverlap="1" wp14:anchorId="7834AAA8" wp14:editId="1783EF16">
                <wp:simplePos x="0" y="0"/>
                <wp:positionH relativeFrom="column">
                  <wp:posOffset>4598275</wp:posOffset>
                </wp:positionH>
                <wp:positionV relativeFrom="paragraph">
                  <wp:posOffset>1842614</wp:posOffset>
                </wp:positionV>
                <wp:extent cx="234950" cy="224155"/>
                <wp:effectExtent l="0" t="0" r="0" b="444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14:paraId="6E51B291" w14:textId="77777777" w:rsidR="006A36E9" w:rsidRPr="00C24C47" w:rsidRDefault="006A36E9" w:rsidP="00615D44">
                            <w:pPr>
                              <w:pBdr>
                                <w:bar w:val="single" w:sz="4" w:color="auto"/>
                              </w:pBdr>
                              <w:rPr>
                                <w:sz w:val="16"/>
                                <w:szCs w:val="16"/>
                              </w:rPr>
                            </w:pPr>
                            <w:r>
                              <w:rPr>
                                <w:sz w:val="16"/>
                                <w:szCs w:val="16"/>
                                <w:lang w:val="sr-Cyrl-BA"/>
                              </w:rPr>
                              <w:t>3</w:t>
                            </w:r>
                            <w:r w:rsidRPr="00C24C47">
                              <w:rPr>
                                <w:sz w:val="16"/>
                                <w:szCs w:val="16"/>
                                <w:lang w:val="sr-Cyrl-B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4AAA8" id="_x0000_s1106" type="#_x0000_t202" style="position:absolute;left:0;text-align:left;margin-left:362.05pt;margin-top:145.1pt;width:18.5pt;height:17.6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" filled="f" stroked="f">
                <v:textbox>
                  <w:txbxContent>
                    <w:p w14:paraId="6E51B291" w14:textId="77777777" w:rsidR="006A36E9" w:rsidRPr="00C24C47" w:rsidRDefault="006A36E9" w:rsidP="00615D44">
                      <w:pPr>
                        <w:pBdr>
                          <w:bar w:val="single" w:sz="4" w:color="auto"/>
                        </w:pBdr>
                        <w:rPr>
                          <w:sz w:val="16"/>
                          <w:szCs w:val="16"/>
                        </w:rPr>
                      </w:pPr>
                      <w:r>
                        <w:rPr>
                          <w:sz w:val="16"/>
                          <w:szCs w:val="16"/>
                          <w:lang w:val="sr-Cyrl-BA"/>
                        </w:rPr>
                        <w:t>3</w:t>
                      </w:r>
                      <w:r w:rsidRPr="00C24C47">
                        <w:rPr>
                          <w:sz w:val="16"/>
                          <w:szCs w:val="16"/>
                          <w:lang w:val="sr-Cyrl-BA"/>
                        </w:rPr>
                        <w:t>1</w:t>
                      </w:r>
                    </w:p>
                  </w:txbxContent>
                </v:textbox>
              </v:shape>
            </w:pict>
          </mc:Fallback>
        </mc:AlternateContent>
      </w:r>
      <w:r w:rsidRPr="00B82924">
        <w:rPr>
          <w:noProof/>
          <w:lang w:val="sr-Cyrl-RS" w:eastAsia="en-US"/>
        </w:rPr>
        <mc:AlternateContent>
          <mc:Choice Requires="wps">
            <w:drawing>
              <wp:anchor distT="45720" distB="45720" distL="114300" distR="114300" simplePos="0" relativeHeight="251916288" behindDoc="0" locked="0" layoutInCell="1" allowOverlap="1" wp14:anchorId="3B77E2CE" wp14:editId="0144BB14">
                <wp:simplePos x="0" y="0"/>
                <wp:positionH relativeFrom="column">
                  <wp:posOffset>4466517</wp:posOffset>
                </wp:positionH>
                <wp:positionV relativeFrom="paragraph">
                  <wp:posOffset>1848155</wp:posOffset>
                </wp:positionV>
                <wp:extent cx="235445" cy="224493"/>
                <wp:effectExtent l="0" t="0" r="0" b="444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5" cy="224493"/>
                        </a:xfrm>
                        <a:prstGeom prst="rect">
                          <a:avLst/>
                        </a:prstGeom>
                        <a:noFill/>
                        <a:ln w="9525">
                          <a:noFill/>
                          <a:miter lim="800000"/>
                          <a:headEnd/>
                          <a:tailEnd/>
                        </a:ln>
                      </wps:spPr>
                      <wps:txbx>
                        <w:txbxContent>
                          <w:p w14:paraId="594D70A0" w14:textId="77777777" w:rsidR="006A36E9" w:rsidRPr="00C24C47" w:rsidRDefault="006A36E9" w:rsidP="00615D44">
                            <w:pPr>
                              <w:pBdr>
                                <w:bar w:val="single" w:sz="4" w:color="auto"/>
                              </w:pBdr>
                              <w:rPr>
                                <w:sz w:val="16"/>
                                <w:szCs w:val="16"/>
                              </w:rPr>
                            </w:pPr>
                            <w:r>
                              <w:rPr>
                                <w:sz w:val="16"/>
                                <w:szCs w:val="16"/>
                                <w:lang w:val="sr-Cyrl-B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7E2CE" id="_x0000_s1107" type="#_x0000_t202" style="position:absolute;left:0;text-align:left;margin-left:351.7pt;margin-top:145.5pt;width:18.55pt;height:17.7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" filled="f" stroked="f">
                <v:textbox>
                  <w:txbxContent>
                    <w:p w14:paraId="594D70A0" w14:textId="77777777" w:rsidR="006A36E9" w:rsidRPr="00C24C47" w:rsidRDefault="006A36E9" w:rsidP="00615D44">
                      <w:pPr>
                        <w:pBdr>
                          <w:bar w:val="single" w:sz="4" w:color="auto"/>
                        </w:pBdr>
                        <w:rPr>
                          <w:sz w:val="16"/>
                          <w:szCs w:val="16"/>
                        </w:rPr>
                      </w:pPr>
                      <w:r>
                        <w:rPr>
                          <w:sz w:val="16"/>
                          <w:szCs w:val="16"/>
                          <w:lang w:val="sr-Cyrl-BA"/>
                        </w:rPr>
                        <w:t>2</w:t>
                      </w:r>
                    </w:p>
                  </w:txbxContent>
                </v:textbox>
              </v:shape>
            </w:pict>
          </mc:Fallback>
        </mc:AlternateContent>
      </w:r>
      <w:r w:rsidRPr="00B82924">
        <w:rPr>
          <w:noProof/>
          <w:lang w:val="sr-Cyrl-RS" w:eastAsia="en-US"/>
        </w:rPr>
        <mc:AlternateContent>
          <mc:Choice Requires="wps">
            <w:drawing>
              <wp:anchor distT="45720" distB="45720" distL="114300" distR="114300" simplePos="0" relativeHeight="251915264" behindDoc="0" locked="0" layoutInCell="1" allowOverlap="1" wp14:anchorId="44C99142" wp14:editId="03D66427">
                <wp:simplePos x="0" y="0"/>
                <wp:positionH relativeFrom="column">
                  <wp:posOffset>4314190</wp:posOffset>
                </wp:positionH>
                <wp:positionV relativeFrom="paragraph">
                  <wp:posOffset>1849120</wp:posOffset>
                </wp:positionV>
                <wp:extent cx="234950" cy="224155"/>
                <wp:effectExtent l="0" t="0" r="0" b="444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14:paraId="48C607E0" w14:textId="77777777" w:rsidR="006A36E9" w:rsidRPr="00C24C47" w:rsidRDefault="006A36E9" w:rsidP="00615D44">
                            <w:pPr>
                              <w:pBdr>
                                <w:bar w:val="single" w:sz="4" w:color="auto"/>
                              </w:pBdr>
                              <w:rPr>
                                <w:sz w:val="16"/>
                                <w:szCs w:val="16"/>
                              </w:rPr>
                            </w:pPr>
                            <w:r w:rsidRPr="00C24C47">
                              <w:rPr>
                                <w:sz w:val="16"/>
                                <w:szCs w:val="16"/>
                                <w:lang w:val="sr-Cyrl-B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99142" id="_x0000_s1108" type="#_x0000_t202" style="position:absolute;left:0;text-align:left;margin-left:339.7pt;margin-top:145.6pt;width:18.5pt;height:17.65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" filled="f" stroked="f">
                <v:textbox>
                  <w:txbxContent>
                    <w:p w14:paraId="48C607E0" w14:textId="77777777" w:rsidR="006A36E9" w:rsidRPr="00C24C47" w:rsidRDefault="006A36E9" w:rsidP="00615D44">
                      <w:pPr>
                        <w:pBdr>
                          <w:bar w:val="single" w:sz="4" w:color="auto"/>
                        </w:pBdr>
                        <w:rPr>
                          <w:sz w:val="16"/>
                          <w:szCs w:val="16"/>
                        </w:rPr>
                      </w:pPr>
                      <w:r w:rsidRPr="00C24C47">
                        <w:rPr>
                          <w:sz w:val="16"/>
                          <w:szCs w:val="16"/>
                          <w:lang w:val="sr-Cyrl-BA"/>
                        </w:rPr>
                        <w:t>1</w:t>
                      </w:r>
                    </w:p>
                  </w:txbxContent>
                </v:textbox>
              </v:shape>
            </w:pict>
          </mc:Fallback>
        </mc:AlternateContent>
      </w:r>
      <w:r w:rsidRPr="00B82924">
        <w:rPr>
          <w:noProof/>
          <w:lang w:val="sr-Cyrl-RS" w:eastAsia="en-US"/>
        </w:rPr>
        <mc:AlternateContent>
          <mc:Choice Requires="wps">
            <w:drawing>
              <wp:anchor distT="45720" distB="45720" distL="114300" distR="114300" simplePos="0" relativeHeight="251920384" behindDoc="0" locked="0" layoutInCell="1" allowOverlap="1" wp14:anchorId="52CCDC92" wp14:editId="1836B3EB">
                <wp:simplePos x="0" y="0"/>
                <wp:positionH relativeFrom="column">
                  <wp:posOffset>5013960</wp:posOffset>
                </wp:positionH>
                <wp:positionV relativeFrom="paragraph">
                  <wp:posOffset>1837055</wp:posOffset>
                </wp:positionV>
                <wp:extent cx="234950" cy="224155"/>
                <wp:effectExtent l="0" t="0" r="0" b="444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14:paraId="6FCABE85" w14:textId="77777777" w:rsidR="006A36E9" w:rsidRPr="00C24C47" w:rsidRDefault="006A36E9" w:rsidP="00615D44">
                            <w:pPr>
                              <w:pBdr>
                                <w:bar w:val="single" w:sz="4" w:color="auto"/>
                              </w:pBdr>
                              <w:rPr>
                                <w:sz w:val="16"/>
                                <w:szCs w:val="16"/>
                              </w:rPr>
                            </w:pPr>
                            <w:r>
                              <w:rPr>
                                <w:sz w:val="16"/>
                                <w:szCs w:val="16"/>
                                <w:lang w:val="sr-Cyrl-BA"/>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CDC92" id="_x0000_s1109" type="#_x0000_t202" style="position:absolute;left:0;text-align:left;margin-left:394.8pt;margin-top:144.65pt;width:18.5pt;height:17.6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" filled="f" stroked="f">
                <v:textbox>
                  <w:txbxContent>
                    <w:p w14:paraId="6FCABE85" w14:textId="77777777" w:rsidR="006A36E9" w:rsidRPr="00C24C47" w:rsidRDefault="006A36E9" w:rsidP="00615D44">
                      <w:pPr>
                        <w:pBdr>
                          <w:bar w:val="single" w:sz="4" w:color="auto"/>
                        </w:pBdr>
                        <w:rPr>
                          <w:sz w:val="16"/>
                          <w:szCs w:val="16"/>
                        </w:rPr>
                      </w:pPr>
                      <w:r>
                        <w:rPr>
                          <w:sz w:val="16"/>
                          <w:szCs w:val="16"/>
                          <w:lang w:val="sr-Cyrl-BA"/>
                        </w:rPr>
                        <w:t>6</w:t>
                      </w:r>
                    </w:p>
                  </w:txbxContent>
                </v:textbox>
              </v:shape>
            </w:pict>
          </mc:Fallback>
        </mc:AlternateContent>
      </w:r>
      <w:r w:rsidRPr="00B82924">
        <w:rPr>
          <w:noProof/>
          <w:lang w:val="sr-Cyrl-RS" w:eastAsia="en-US"/>
        </w:rPr>
        <mc:AlternateContent>
          <mc:Choice Requires="wps">
            <w:drawing>
              <wp:anchor distT="45720" distB="45720" distL="114300" distR="114300" simplePos="0" relativeHeight="251919360" behindDoc="0" locked="0" layoutInCell="1" allowOverlap="1" wp14:anchorId="05A100E9" wp14:editId="0CACA983">
                <wp:simplePos x="0" y="0"/>
                <wp:positionH relativeFrom="column">
                  <wp:posOffset>4881880</wp:posOffset>
                </wp:positionH>
                <wp:positionV relativeFrom="paragraph">
                  <wp:posOffset>1842770</wp:posOffset>
                </wp:positionV>
                <wp:extent cx="234950" cy="224155"/>
                <wp:effectExtent l="0" t="0" r="0" b="444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14:paraId="0C8D8A59" w14:textId="77777777" w:rsidR="006A36E9" w:rsidRPr="00C24C47" w:rsidRDefault="006A36E9" w:rsidP="00615D44">
                            <w:pPr>
                              <w:pBdr>
                                <w:bar w:val="single" w:sz="4" w:color="auto"/>
                              </w:pBdr>
                              <w:rPr>
                                <w:sz w:val="16"/>
                                <w:szCs w:val="16"/>
                              </w:rPr>
                            </w:pPr>
                            <w:r>
                              <w:rPr>
                                <w:sz w:val="16"/>
                                <w:szCs w:val="16"/>
                                <w:lang w:val="sr-Cyrl-BA"/>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100E9" id="_x0000_s1110" type="#_x0000_t202" style="position:absolute;left:0;text-align:left;margin-left:384.4pt;margin-top:145.1pt;width:18.5pt;height:17.6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" filled="f" stroked="f">
                <v:textbox>
                  <w:txbxContent>
                    <w:p w14:paraId="0C8D8A59" w14:textId="77777777" w:rsidR="006A36E9" w:rsidRPr="00C24C47" w:rsidRDefault="006A36E9" w:rsidP="00615D44">
                      <w:pPr>
                        <w:pBdr>
                          <w:bar w:val="single" w:sz="4" w:color="auto"/>
                        </w:pBdr>
                        <w:rPr>
                          <w:sz w:val="16"/>
                          <w:szCs w:val="16"/>
                        </w:rPr>
                      </w:pPr>
                      <w:r>
                        <w:rPr>
                          <w:sz w:val="16"/>
                          <w:szCs w:val="16"/>
                          <w:lang w:val="sr-Cyrl-BA"/>
                        </w:rPr>
                        <w:t>5</w:t>
                      </w:r>
                    </w:p>
                  </w:txbxContent>
                </v:textbox>
              </v:shape>
            </w:pict>
          </mc:Fallback>
        </mc:AlternateContent>
      </w:r>
      <w:r w:rsidRPr="00B82924">
        <w:rPr>
          <w:noProof/>
          <w:lang w:val="sr-Cyrl-RS" w:eastAsia="en-US"/>
        </w:rPr>
        <mc:AlternateContent>
          <mc:Choice Requires="wps">
            <w:drawing>
              <wp:anchor distT="45720" distB="45720" distL="114300" distR="114300" simplePos="0" relativeHeight="251918336" behindDoc="0" locked="0" layoutInCell="1" allowOverlap="1" wp14:anchorId="56EFC946" wp14:editId="48097598">
                <wp:simplePos x="0" y="0"/>
                <wp:positionH relativeFrom="column">
                  <wp:posOffset>4734644</wp:posOffset>
                </wp:positionH>
                <wp:positionV relativeFrom="paragraph">
                  <wp:posOffset>1842199</wp:posOffset>
                </wp:positionV>
                <wp:extent cx="235445" cy="224493"/>
                <wp:effectExtent l="0" t="0" r="0" b="444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5" cy="224493"/>
                        </a:xfrm>
                        <a:prstGeom prst="rect">
                          <a:avLst/>
                        </a:prstGeom>
                        <a:noFill/>
                        <a:ln w="9525">
                          <a:noFill/>
                          <a:miter lim="800000"/>
                          <a:headEnd/>
                          <a:tailEnd/>
                        </a:ln>
                      </wps:spPr>
                      <wps:txbx>
                        <w:txbxContent>
                          <w:p w14:paraId="20C99812" w14:textId="77777777" w:rsidR="006A36E9" w:rsidRPr="00C24C47" w:rsidRDefault="006A36E9" w:rsidP="00615D44">
                            <w:pPr>
                              <w:pBdr>
                                <w:bar w:val="single" w:sz="4" w:color="auto"/>
                              </w:pBdr>
                              <w:rPr>
                                <w:sz w:val="16"/>
                                <w:szCs w:val="16"/>
                              </w:rPr>
                            </w:pPr>
                            <w:r>
                              <w:rPr>
                                <w:sz w:val="16"/>
                                <w:szCs w:val="16"/>
                                <w:lang w:val="sr-Cyrl-B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FC946" id="_x0000_s1111" type="#_x0000_t202" style="position:absolute;left:0;text-align:left;margin-left:372.8pt;margin-top:145.05pt;width:18.55pt;height:17.7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" filled="f" stroked="f">
                <v:textbox>
                  <w:txbxContent>
                    <w:p w14:paraId="20C99812" w14:textId="77777777" w:rsidR="006A36E9" w:rsidRPr="00C24C47" w:rsidRDefault="006A36E9" w:rsidP="00615D44">
                      <w:pPr>
                        <w:pBdr>
                          <w:bar w:val="single" w:sz="4" w:color="auto"/>
                        </w:pBdr>
                        <w:rPr>
                          <w:sz w:val="16"/>
                          <w:szCs w:val="16"/>
                        </w:rPr>
                      </w:pPr>
                      <w:r>
                        <w:rPr>
                          <w:sz w:val="16"/>
                          <w:szCs w:val="16"/>
                          <w:lang w:val="sr-Cyrl-BA"/>
                        </w:rPr>
                        <w:t>4</w:t>
                      </w:r>
                    </w:p>
                  </w:txbxContent>
                </v:textbox>
              </v:shape>
            </w:pict>
          </mc:Fallback>
        </mc:AlternateContent>
      </w:r>
    </w:p>
    <w:p w14:paraId="4B413C0D" w14:textId="77777777" w:rsidR="00615D44" w:rsidRPr="00B82924" w:rsidRDefault="00615D44" w:rsidP="00615D44">
      <w:pPr>
        <w:rPr>
          <w:lang w:val="sr-Cyrl-RS"/>
        </w:rPr>
      </w:pPr>
      <w:r w:rsidRPr="00B82924">
        <w:rPr>
          <w:noProof/>
          <w:lang w:val="sr-Cyrl-RS" w:eastAsia="en-US"/>
        </w:rPr>
        <w:lastRenderedPageBreak/>
        <mc:AlternateContent>
          <mc:Choice Requires="wps">
            <w:drawing>
              <wp:anchor distT="0" distB="0" distL="114300" distR="114300" simplePos="0" relativeHeight="251914240" behindDoc="1" locked="0" layoutInCell="1" allowOverlap="1" wp14:anchorId="2DF12907" wp14:editId="17BFBF19">
                <wp:simplePos x="0" y="0"/>
                <wp:positionH relativeFrom="column">
                  <wp:posOffset>193675</wp:posOffset>
                </wp:positionH>
                <wp:positionV relativeFrom="paragraph">
                  <wp:posOffset>2820670</wp:posOffset>
                </wp:positionV>
                <wp:extent cx="594360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F87B32" w14:textId="77777777" w:rsidR="006A36E9" w:rsidRPr="00F36239" w:rsidRDefault="006A36E9" w:rsidP="00615D44">
                            <w:pPr>
                              <w:pStyle w:val="Caption"/>
                              <w:jc w:val="center"/>
                              <w:rPr>
                                <w:noProof/>
                                <w:lang w:val="sr-Cyrl-BA"/>
                              </w:rPr>
                            </w:pPr>
                            <w:r>
                              <w:rPr>
                                <w:lang w:val="sr-Cyrl-BA"/>
                              </w:rPr>
                              <w:t>Слика 104 Приказ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12907" id="Text Box 219" o:spid="_x0000_s1112" type="#_x0000_t202" style="position:absolute;left:0;text-align:left;margin-left:15.25pt;margin-top:222.1pt;width:468pt;height:.05pt;z-index:-25140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C/eMQIAAGk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" stroked="f">
                <v:textbox style="mso-fit-shape-to-text:t" inset="0,0,0,0">
                  <w:txbxContent>
                    <w:p w14:paraId="38F87B32" w14:textId="77777777" w:rsidR="006A36E9" w:rsidRPr="00F36239" w:rsidRDefault="006A36E9" w:rsidP="00615D44">
                      <w:pPr>
                        <w:pStyle w:val="Caption"/>
                        <w:jc w:val="center"/>
                        <w:rPr>
                          <w:noProof/>
                          <w:lang w:val="sr-Cyrl-BA"/>
                        </w:rPr>
                      </w:pPr>
                      <w:r>
                        <w:rPr>
                          <w:lang w:val="sr-Cyrl-BA"/>
                        </w:rPr>
                        <w:t>Слика 104 Приказ плантажа</w:t>
                      </w:r>
                    </w:p>
                  </w:txbxContent>
                </v:textbox>
                <w10:wrap type="tight"/>
              </v:shape>
            </w:pict>
          </mc:Fallback>
        </mc:AlternateContent>
      </w:r>
      <w:r w:rsidRPr="00B82924">
        <w:rPr>
          <w:noProof/>
          <w:lang w:val="sr-Cyrl-RS" w:eastAsia="en-US"/>
        </w:rPr>
        <w:drawing>
          <wp:anchor distT="0" distB="0" distL="114300" distR="114300" simplePos="0" relativeHeight="251913216" behindDoc="1" locked="0" layoutInCell="1" allowOverlap="1" wp14:anchorId="3212D57C" wp14:editId="1794C0C1">
            <wp:simplePos x="0" y="0"/>
            <wp:positionH relativeFrom="column">
              <wp:posOffset>213345</wp:posOffset>
            </wp:positionH>
            <wp:positionV relativeFrom="paragraph">
              <wp:posOffset>107</wp:posOffset>
            </wp:positionV>
            <wp:extent cx="5943600" cy="2820035"/>
            <wp:effectExtent l="0" t="0" r="0" b="0"/>
            <wp:wrapTight wrapText="bothSides">
              <wp:wrapPolygon edited="0">
                <wp:start x="0" y="0"/>
                <wp:lineTo x="0" y="21449"/>
                <wp:lineTo x="21531" y="21449"/>
                <wp:lineTo x="21531"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nt.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14:paraId="20A99617" w14:textId="77777777" w:rsidR="00615D44" w:rsidRPr="00B82924" w:rsidRDefault="00615D44" w:rsidP="00615D44">
      <w:pPr>
        <w:rPr>
          <w:lang w:val="sr-Cyrl-RS"/>
        </w:rPr>
      </w:pPr>
    </w:p>
    <w:p w14:paraId="24EFC241" w14:textId="77777777" w:rsidR="00615D44" w:rsidRPr="00B82924" w:rsidRDefault="00615D44" w:rsidP="00615D44">
      <w:pPr>
        <w:rPr>
          <w:lang w:val="sr-Cyrl-RS"/>
        </w:rPr>
      </w:pPr>
    </w:p>
    <w:p w14:paraId="1CFBFF8C" w14:textId="77777777" w:rsidR="00615D44" w:rsidRPr="00B82924" w:rsidRDefault="00615D44" w:rsidP="00615D44">
      <w:pPr>
        <w:rPr>
          <w:lang w:val="sr-Cyrl-RS"/>
        </w:rPr>
      </w:pPr>
      <w:r w:rsidRPr="00B82924">
        <w:rPr>
          <w:lang w:val="sr-Cyrl-RS"/>
        </w:rPr>
        <w:t>Одабиром опције за приказ корисник може видети своју плантажу на мапи, као и тренутну температуру, опис времена, влажност ваздуха и земљишта и тренутне нутрициностичке информације о земљишту</w:t>
      </w:r>
    </w:p>
    <w:p w14:paraId="0A875FBA" w14:textId="77777777" w:rsidR="00615D44" w:rsidRPr="00B82924" w:rsidRDefault="00615D44" w:rsidP="00615D44">
      <w:pPr>
        <w:rPr>
          <w:lang w:val="sr-Cyrl-RS"/>
        </w:rPr>
      </w:pPr>
    </w:p>
    <w:p w14:paraId="06700916" w14:textId="77777777" w:rsidR="00615D44" w:rsidRPr="00B82924" w:rsidRDefault="00615D44" w:rsidP="00615D44">
      <w:pPr>
        <w:rPr>
          <w:lang w:val="sr-Cyrl-RS"/>
        </w:rPr>
      </w:pPr>
      <w:r w:rsidRPr="00B82924">
        <w:rPr>
          <w:noProof/>
          <w:lang w:val="sr-Cyrl-RS" w:eastAsia="en-US"/>
        </w:rPr>
        <w:lastRenderedPageBreak/>
        <mc:AlternateContent>
          <mc:Choice Requires="wps">
            <w:drawing>
              <wp:anchor distT="0" distB="0" distL="114300" distR="114300" simplePos="0" relativeHeight="251924480" behindDoc="1" locked="0" layoutInCell="1" allowOverlap="1" wp14:anchorId="40B36343" wp14:editId="3CF3CF31">
                <wp:simplePos x="0" y="0"/>
                <wp:positionH relativeFrom="column">
                  <wp:posOffset>130810</wp:posOffset>
                </wp:positionH>
                <wp:positionV relativeFrom="paragraph">
                  <wp:posOffset>7395845</wp:posOffset>
                </wp:positionV>
                <wp:extent cx="5943600" cy="635"/>
                <wp:effectExtent l="0" t="0" r="0" b="0"/>
                <wp:wrapTight wrapText="bothSides">
                  <wp:wrapPolygon edited="0">
                    <wp:start x="0" y="0"/>
                    <wp:lineTo x="0" y="21600"/>
                    <wp:lineTo x="21600" y="21600"/>
                    <wp:lineTo x="21600" y="0"/>
                  </wp:wrapPolygon>
                </wp:wrapTight>
                <wp:docPr id="220" name="Text Box 2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87F61A" w14:textId="77777777" w:rsidR="006A36E9" w:rsidRPr="002501DF" w:rsidRDefault="006A36E9" w:rsidP="00615D44">
                            <w:pPr>
                              <w:pStyle w:val="Caption"/>
                              <w:jc w:val="center"/>
                              <w:rPr>
                                <w:noProof/>
                              </w:rPr>
                            </w:pPr>
                            <w:r>
                              <w:rPr>
                                <w:lang w:val="sr-Cyrl-RS"/>
                              </w:rPr>
                              <w:t>Слика 106</w:t>
                            </w:r>
                            <w:r>
                              <w:rPr>
                                <w:lang w:val="sr-Cyrl-BA"/>
                              </w:rPr>
                              <w:t xml:space="preserve"> Временска прогноза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36343" id="Text Box 220" o:spid="_x0000_s1113" type="#_x0000_t202" style="position:absolute;left:0;text-align:left;margin-left:10.3pt;margin-top:582.35pt;width:468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" stroked="f">
                <v:textbox style="mso-fit-shape-to-text:t" inset="0,0,0,0">
                  <w:txbxContent>
                    <w:p w14:paraId="6A87F61A" w14:textId="77777777" w:rsidR="006A36E9" w:rsidRPr="002501DF" w:rsidRDefault="006A36E9" w:rsidP="00615D44">
                      <w:pPr>
                        <w:pStyle w:val="Caption"/>
                        <w:jc w:val="center"/>
                        <w:rPr>
                          <w:noProof/>
                        </w:rPr>
                      </w:pPr>
                      <w:r>
                        <w:rPr>
                          <w:lang w:val="sr-Cyrl-RS"/>
                        </w:rPr>
                        <w:t>Слика 106</w:t>
                      </w:r>
                      <w:r>
                        <w:rPr>
                          <w:lang w:val="sr-Cyrl-BA"/>
                        </w:rPr>
                        <w:t xml:space="preserve"> Временска прогноза плантаже</w:t>
                      </w:r>
                    </w:p>
                  </w:txbxContent>
                </v:textbox>
                <w10:wrap type="tight"/>
              </v:shape>
            </w:pict>
          </mc:Fallback>
        </mc:AlternateContent>
      </w:r>
      <w:r w:rsidRPr="00B82924">
        <w:rPr>
          <w:noProof/>
          <w:lang w:val="sr-Cyrl-RS" w:eastAsia="en-US"/>
        </w:rPr>
        <w:drawing>
          <wp:anchor distT="0" distB="0" distL="114300" distR="114300" simplePos="0" relativeHeight="251923456" behindDoc="1" locked="0" layoutInCell="1" allowOverlap="1" wp14:anchorId="70605A13" wp14:editId="3B6C6B7C">
            <wp:simplePos x="0" y="0"/>
            <wp:positionH relativeFrom="column">
              <wp:posOffset>131410</wp:posOffset>
            </wp:positionH>
            <wp:positionV relativeFrom="paragraph">
              <wp:posOffset>4675744</wp:posOffset>
            </wp:positionV>
            <wp:extent cx="5943600" cy="2663190"/>
            <wp:effectExtent l="0" t="0" r="0" b="3810"/>
            <wp:wrapTight wrapText="bothSides">
              <wp:wrapPolygon edited="0">
                <wp:start x="0" y="0"/>
                <wp:lineTo x="0" y="21476"/>
                <wp:lineTo x="21531" y="21476"/>
                <wp:lineTo x="21531"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време.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anchor>
        </w:drawing>
      </w:r>
      <w:r w:rsidRPr="00B82924">
        <w:rPr>
          <w:noProof/>
          <w:lang w:val="sr-Cyrl-RS" w:eastAsia="en-US"/>
        </w:rPr>
        <mc:AlternateContent>
          <mc:Choice Requires="wps">
            <w:drawing>
              <wp:anchor distT="0" distB="0" distL="114300" distR="114300" simplePos="0" relativeHeight="251922432" behindDoc="0" locked="0" layoutInCell="1" allowOverlap="1" wp14:anchorId="49645321" wp14:editId="28D60616">
                <wp:simplePos x="0" y="0"/>
                <wp:positionH relativeFrom="margin">
                  <wp:align>left</wp:align>
                </wp:positionH>
                <wp:positionV relativeFrom="paragraph">
                  <wp:posOffset>4234815</wp:posOffset>
                </wp:positionV>
                <wp:extent cx="5949315" cy="635"/>
                <wp:effectExtent l="0" t="0" r="0" b="0"/>
                <wp:wrapSquare wrapText="bothSides"/>
                <wp:docPr id="221" name="Text Box 221"/>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14:paraId="7D4F7AE5" w14:textId="77777777" w:rsidR="006A36E9" w:rsidRPr="00385BFD" w:rsidRDefault="006A36E9" w:rsidP="00615D44">
                            <w:pPr>
                              <w:pStyle w:val="Caption"/>
                              <w:jc w:val="center"/>
                              <w:rPr>
                                <w:noProof/>
                                <w:sz w:val="24"/>
                              </w:rPr>
                            </w:pPr>
                            <w:r>
                              <w:rPr>
                                <w:lang w:val="sr-Cyrl-RS"/>
                              </w:rPr>
                              <w:t>Слика 105 -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5321" id="Text Box 221" o:spid="_x0000_s1114" type="#_x0000_t202" style="position:absolute;left:0;text-align:left;margin-left:0;margin-top:333.45pt;width:468.45pt;height:.05pt;z-index:251922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E9dMQIAAGkEAAAOAAAAZHJzL2Uyb0RvYy54bWysVFFv2yAQfp+0/4B4X5ykS5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" stroked="f">
                <v:textbox style="mso-fit-shape-to-text:t" inset="0,0,0,0">
                  <w:txbxContent>
                    <w:p w14:paraId="7D4F7AE5" w14:textId="77777777" w:rsidR="006A36E9" w:rsidRPr="00385BFD" w:rsidRDefault="006A36E9" w:rsidP="00615D44">
                      <w:pPr>
                        <w:pStyle w:val="Caption"/>
                        <w:jc w:val="center"/>
                        <w:rPr>
                          <w:noProof/>
                          <w:sz w:val="24"/>
                        </w:rPr>
                      </w:pPr>
                      <w:r>
                        <w:rPr>
                          <w:lang w:val="sr-Cyrl-RS"/>
                        </w:rPr>
                        <w:t>Слика 105 - приказ плантаже</w:t>
                      </w:r>
                    </w:p>
                  </w:txbxContent>
                </v:textbox>
                <w10:wrap type="square" anchorx="margin"/>
              </v:shape>
            </w:pict>
          </mc:Fallback>
        </mc:AlternateContent>
      </w:r>
      <w:r w:rsidRPr="00B82924">
        <w:rPr>
          <w:noProof/>
          <w:lang w:val="sr-Cyrl-RS" w:eastAsia="en-US"/>
        </w:rPr>
        <w:drawing>
          <wp:anchor distT="457200" distB="457200" distL="114300" distR="114300" simplePos="0" relativeHeight="251921408" behindDoc="0" locked="0" layoutInCell="1" allowOverlap="1" wp14:anchorId="35B43F74" wp14:editId="5EF3073A">
            <wp:simplePos x="0" y="0"/>
            <wp:positionH relativeFrom="margin">
              <wp:align>left</wp:align>
            </wp:positionH>
            <wp:positionV relativeFrom="paragraph">
              <wp:posOffset>869315</wp:posOffset>
            </wp:positionV>
            <wp:extent cx="5949696" cy="3346704"/>
            <wp:effectExtent l="0" t="0" r="0" b="635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9696" cy="3346704"/>
                    </a:xfrm>
                    <a:prstGeom prst="rect">
                      <a:avLst/>
                    </a:prstGeom>
                    <a:noFill/>
                    <a:ln>
                      <a:noFill/>
                    </a:ln>
                  </pic:spPr>
                </pic:pic>
              </a:graphicData>
            </a:graphic>
            <wp14:sizeRelV relativeFrom="margin">
              <wp14:pctHeight>0</wp14:pctHeight>
            </wp14:sizeRelV>
          </wp:anchor>
        </w:drawing>
      </w:r>
      <w:r w:rsidRPr="00B82924">
        <w:rPr>
          <w:lang w:val="sr-Cyrl-RS"/>
        </w:rPr>
        <w:t>Опције везане за имање су сличне уз разлику да се имање само приказује на мапи, без додатних информација, тако што се прикажу све плантаже на том имању.</w:t>
      </w:r>
    </w:p>
    <w:p w14:paraId="13195268" w14:textId="77777777" w:rsidR="00615D44" w:rsidRPr="00B82924" w:rsidRDefault="00615D44" w:rsidP="00615D44">
      <w:pPr>
        <w:rPr>
          <w:lang w:val="sr-Cyrl-RS"/>
        </w:rPr>
      </w:pPr>
    </w:p>
    <w:p w14:paraId="4D7B2936" w14:textId="77777777" w:rsidR="00615D44" w:rsidRPr="00B82924" w:rsidRDefault="00615D44" w:rsidP="00615D44">
      <w:pPr>
        <w:ind w:firstLine="360"/>
        <w:rPr>
          <w:lang w:val="sr-Cyrl-RS"/>
        </w:rPr>
      </w:pPr>
    </w:p>
    <w:p w14:paraId="08E8D6C2" w14:textId="77777777" w:rsidR="00615D44" w:rsidRPr="00B82924" w:rsidRDefault="00A75CDE" w:rsidP="00B87E8E">
      <w:pPr>
        <w:pStyle w:val="Heading2"/>
        <w:rPr>
          <w:lang w:val="sr-Cyrl-RS"/>
        </w:rPr>
      </w:pPr>
      <w:bookmarkStart w:id="100" w:name="_Toc484365434"/>
      <w:r w:rsidRPr="00B82924">
        <w:rPr>
          <w:i/>
          <w:iCs/>
          <w:color w:val="68230B" w:themeColor="accent1" w:themeShade="7F"/>
          <w:szCs w:val="24"/>
          <w:lang w:val="sr-Cyrl-RS"/>
        </w:rPr>
        <w:t>10</w:t>
      </w:r>
      <w:r w:rsidR="00817BF3" w:rsidRPr="00B82924">
        <w:rPr>
          <w:i/>
          <w:iCs/>
          <w:color w:val="68230B" w:themeColor="accent1" w:themeShade="7F"/>
          <w:szCs w:val="24"/>
          <w:lang w:val="sr-Cyrl-RS"/>
        </w:rPr>
        <w:t xml:space="preserve">.8 </w:t>
      </w:r>
      <w:r w:rsidR="00615D44" w:rsidRPr="00B82924">
        <w:rPr>
          <w:color w:val="68230B" w:themeColor="accent1" w:themeShade="7F"/>
          <w:sz w:val="24"/>
          <w:szCs w:val="24"/>
          <w:lang w:val="sr-Cyrl-RS"/>
        </w:rPr>
        <w:t xml:space="preserve">  </w:t>
      </w:r>
      <w:r w:rsidR="00615D44" w:rsidRPr="00B82924">
        <w:rPr>
          <w:lang w:val="sr-Cyrl-RS"/>
        </w:rPr>
        <w:t>Додавање плантаже</w:t>
      </w:r>
      <w:bookmarkEnd w:id="100"/>
    </w:p>
    <w:p w14:paraId="678397A8" w14:textId="77777777" w:rsidR="00615D44" w:rsidRPr="00B82924" w:rsidRDefault="00615D44" w:rsidP="00615D44">
      <w:pPr>
        <w:rPr>
          <w:lang w:val="sr-Cyrl-RS"/>
        </w:rPr>
      </w:pPr>
    </w:p>
    <w:p w14:paraId="3E5DF74D" w14:textId="77777777" w:rsidR="00615D44" w:rsidRPr="00B82924" w:rsidRDefault="00615D44" w:rsidP="00615D44">
      <w:pPr>
        <w:rPr>
          <w:lang w:val="sr-Cyrl-RS"/>
        </w:rPr>
      </w:pPr>
      <w:r w:rsidRPr="00B82924">
        <w:rPr>
          <w:lang w:val="sr-Cyrl-RS"/>
        </w:rPr>
        <w:t>Да би додао плантажу корисник мора да има бар једно имање. Имање се може додати уносом имена у табу за додавање имања. При додавању плантаже од корисника се захтева унос имена плантаже, одабир власника коме се додаје(увек је селектован тренутни корисник ако је власник), одабир имања на које се додаје плантажа и дефинисање позиције и облика плантаже на мапи. Унос врсте, подврсте и произвођача није обавезан и може се касније модификовати кроз опције за ажурирање на страници за преглед плантажа.</w:t>
      </w:r>
    </w:p>
    <w:p w14:paraId="35E514B3" w14:textId="77777777" w:rsidR="00615D44" w:rsidRPr="00B82924" w:rsidRDefault="001805ED" w:rsidP="001805ED">
      <w:pPr>
        <w:ind w:firstLine="0"/>
        <w:rPr>
          <w:lang w:val="sr-Cyrl-RS"/>
        </w:rPr>
      </w:pPr>
      <w:r w:rsidRPr="00B82924">
        <w:rPr>
          <w:noProof/>
          <w:lang w:val="sr-Cyrl-RS" w:eastAsia="en-US"/>
        </w:rPr>
        <mc:AlternateContent>
          <mc:Choice Requires="wps">
            <w:drawing>
              <wp:anchor distT="0" distB="0" distL="114300" distR="114300" simplePos="0" relativeHeight="251936768" behindDoc="0" locked="0" layoutInCell="1" allowOverlap="1" wp14:anchorId="2C691DDA" wp14:editId="57AB0F9B">
                <wp:simplePos x="0" y="0"/>
                <wp:positionH relativeFrom="column">
                  <wp:posOffset>0</wp:posOffset>
                </wp:positionH>
                <wp:positionV relativeFrom="paragraph">
                  <wp:posOffset>3194685</wp:posOffset>
                </wp:positionV>
                <wp:extent cx="594360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4A64FA7" w14:textId="77777777" w:rsidR="006A36E9" w:rsidRPr="00DA54F1" w:rsidRDefault="006A36E9" w:rsidP="001805ED">
                            <w:pPr>
                              <w:pStyle w:val="Caption"/>
                              <w:jc w:val="center"/>
                              <w:rPr>
                                <w:noProof/>
                                <w:sz w:val="24"/>
                              </w:rPr>
                            </w:pPr>
                            <w:r>
                              <w:t xml:space="preserve">Слика </w:t>
                            </w:r>
                            <w:r>
                              <w:rPr>
                                <w:lang w:val="sr-Cyrl-RS"/>
                              </w:rPr>
                              <w:t>107</w:t>
                            </w:r>
                            <w:r w:rsidRPr="00D30985">
                              <w:t xml:space="preserve">  Додавање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91DDA" id="Text Box 251" o:spid="_x0000_s1115" type="#_x0000_t202" style="position:absolute;left:0;text-align:left;margin-left:0;margin-top:251.55pt;width:468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" stroked="f">
                <v:textbox style="mso-fit-shape-to-text:t" inset="0,0,0,0">
                  <w:txbxContent>
                    <w:p w14:paraId="14A64FA7" w14:textId="77777777" w:rsidR="006A36E9" w:rsidRPr="00DA54F1" w:rsidRDefault="006A36E9" w:rsidP="001805ED">
                      <w:pPr>
                        <w:pStyle w:val="Caption"/>
                        <w:jc w:val="center"/>
                        <w:rPr>
                          <w:noProof/>
                          <w:sz w:val="24"/>
                        </w:rPr>
                      </w:pPr>
                      <w:r>
                        <w:t xml:space="preserve">Слика </w:t>
                      </w:r>
                      <w:r>
                        <w:rPr>
                          <w:lang w:val="sr-Cyrl-RS"/>
                        </w:rPr>
                        <w:t>107</w:t>
                      </w:r>
                      <w:r w:rsidRPr="00D30985">
                        <w:t xml:space="preserve">  Додавање плантажа</w:t>
                      </w:r>
                    </w:p>
                  </w:txbxContent>
                </v:textbox>
                <w10:wrap type="topAndBottom"/>
              </v:shape>
            </w:pict>
          </mc:Fallback>
        </mc:AlternateContent>
      </w:r>
      <w:r w:rsidR="00B87E8E" w:rsidRPr="00B82924">
        <w:rPr>
          <w:noProof/>
          <w:lang w:val="sr-Cyrl-RS" w:eastAsia="en-US"/>
        </w:rPr>
        <w:drawing>
          <wp:anchor distT="0" distB="0" distL="114300" distR="114300" simplePos="0" relativeHeight="251934720" behindDoc="0" locked="0" layoutInCell="1" allowOverlap="1" wp14:anchorId="58829E39" wp14:editId="25FCE6A5">
            <wp:simplePos x="0" y="0"/>
            <wp:positionH relativeFrom="margin">
              <wp:align>right</wp:align>
            </wp:positionH>
            <wp:positionV relativeFrom="paragraph">
              <wp:posOffset>182880</wp:posOffset>
            </wp:positionV>
            <wp:extent cx="5943600" cy="2954655"/>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додај.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anchor>
        </w:drawing>
      </w:r>
    </w:p>
    <w:p w14:paraId="3057D4B2" w14:textId="77777777" w:rsidR="00615D44" w:rsidRPr="00B82924" w:rsidRDefault="00A75CDE" w:rsidP="00B87E8E">
      <w:pPr>
        <w:pStyle w:val="Heading2"/>
        <w:rPr>
          <w:lang w:val="sr-Cyrl-RS"/>
        </w:rPr>
      </w:pPr>
      <w:bookmarkStart w:id="101" w:name="_Toc484365435"/>
      <w:r w:rsidRPr="00B82924">
        <w:rPr>
          <w:lang w:val="sr-Cyrl-RS"/>
        </w:rPr>
        <w:t>10</w:t>
      </w:r>
      <w:r w:rsidR="001805ED" w:rsidRPr="00B82924">
        <w:rPr>
          <w:lang w:val="sr-Cyrl-RS"/>
        </w:rPr>
        <w:t>.9</w:t>
      </w:r>
      <w:r w:rsidR="00817BF3" w:rsidRPr="00B82924">
        <w:rPr>
          <w:lang w:val="sr-Cyrl-RS"/>
        </w:rPr>
        <w:t xml:space="preserve"> </w:t>
      </w:r>
      <w:r w:rsidR="00615D44" w:rsidRPr="00B82924">
        <w:rPr>
          <w:lang w:val="sr-Cyrl-RS"/>
        </w:rPr>
        <w:t xml:space="preserve">  Додавање радника и улога</w:t>
      </w:r>
      <w:bookmarkEnd w:id="101"/>
    </w:p>
    <w:p w14:paraId="348776F3" w14:textId="77777777" w:rsidR="00615D44" w:rsidRPr="00B82924" w:rsidRDefault="00615D44" w:rsidP="00615D44">
      <w:pPr>
        <w:rPr>
          <w:lang w:val="sr-Cyrl-RS"/>
        </w:rPr>
      </w:pPr>
    </w:p>
    <w:p w14:paraId="4BEB0A4A" w14:textId="77777777" w:rsidR="00615D44" w:rsidRPr="00B82924" w:rsidRDefault="00615D44" w:rsidP="00615D44">
      <w:pPr>
        <w:rPr>
          <w:lang w:val="sr-Cyrl-RS"/>
        </w:rPr>
      </w:pPr>
      <w:r w:rsidRPr="00B82924">
        <w:rPr>
          <w:lang w:val="sr-Cyrl-RS"/>
        </w:rPr>
        <w:t xml:space="preserve">Корисник бира за ког власника додаје радника, уноси корисничко име радника кога жели да дода и бира улогу коју жели да му додели. Уколико кориснику не одговара ниједна од постојећих улога, могуће је креирање нових улога са изабраним именом и </w:t>
      </w:r>
      <w:r w:rsidRPr="00B82924">
        <w:rPr>
          <w:lang w:val="sr-Cyrl-RS"/>
        </w:rPr>
        <w:lastRenderedPageBreak/>
        <w:t>овлашћењима у делу „</w:t>
      </w:r>
      <w:r w:rsidRPr="00B82924">
        <w:rPr>
          <w:b/>
          <w:lang w:val="sr-Cyrl-RS"/>
        </w:rPr>
        <w:t>Lista uloga</w:t>
      </w:r>
      <w:r w:rsidRPr="00B82924">
        <w:rPr>
          <w:lang w:val="sr-Cyrl-RS"/>
        </w:rPr>
        <w:t xml:space="preserve">“. Корисник такође може да мења улоге постојећим </w:t>
      </w:r>
      <w:r w:rsidR="00747709" w:rsidRPr="00B82924">
        <w:rPr>
          <w:noProof/>
          <w:lang w:val="sr-Cyrl-RS" w:eastAsia="en-US"/>
        </w:rPr>
        <w:drawing>
          <wp:anchor distT="0" distB="0" distL="114300" distR="114300" simplePos="0" relativeHeight="251925504" behindDoc="1" locked="0" layoutInCell="1" allowOverlap="1" wp14:anchorId="72291E08" wp14:editId="2E720DCC">
            <wp:simplePos x="0" y="0"/>
            <wp:positionH relativeFrom="column">
              <wp:posOffset>154305</wp:posOffset>
            </wp:positionH>
            <wp:positionV relativeFrom="paragraph">
              <wp:posOffset>502920</wp:posOffset>
            </wp:positionV>
            <wp:extent cx="5943600" cy="2026920"/>
            <wp:effectExtent l="0" t="0" r="0" b="0"/>
            <wp:wrapTight wrapText="bothSides">
              <wp:wrapPolygon edited="0">
                <wp:start x="0" y="0"/>
                <wp:lineTo x="0" y="21316"/>
                <wp:lineTo x="21531" y="21316"/>
                <wp:lineTo x="21531"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листа радника.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anchor>
        </w:drawing>
      </w:r>
      <w:r w:rsidR="001805ED" w:rsidRPr="00B82924">
        <w:rPr>
          <w:noProof/>
          <w:lang w:val="sr-Cyrl-RS" w:eastAsia="en-US"/>
        </w:rPr>
        <mc:AlternateContent>
          <mc:Choice Requires="wps">
            <w:drawing>
              <wp:anchor distT="0" distB="0" distL="114300" distR="114300" simplePos="0" relativeHeight="251926528" behindDoc="1" locked="0" layoutInCell="1" allowOverlap="1" wp14:anchorId="68880C5F" wp14:editId="464F7A5E">
                <wp:simplePos x="0" y="0"/>
                <wp:positionH relativeFrom="column">
                  <wp:posOffset>144780</wp:posOffset>
                </wp:positionH>
                <wp:positionV relativeFrom="paragraph">
                  <wp:posOffset>2339340</wp:posOffset>
                </wp:positionV>
                <wp:extent cx="594360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B9E590" w14:textId="77777777" w:rsidR="006A36E9" w:rsidRPr="00BB049B" w:rsidRDefault="006A36E9" w:rsidP="00615D44">
                            <w:pPr>
                              <w:pStyle w:val="Caption"/>
                              <w:jc w:val="center"/>
                              <w:rPr>
                                <w:noProof/>
                                <w:lang w:val="sr-Cyrl-RS"/>
                              </w:rPr>
                            </w:pPr>
                            <w:r>
                              <w:rPr>
                                <w:lang w:val="sr-Cyrl-RS"/>
                              </w:rPr>
                              <w:t>Слика 108</w:t>
                            </w:r>
                            <w:r>
                              <w:rPr>
                                <w:lang w:val="sr-Cyrl-BA"/>
                              </w:rPr>
                              <w:t xml:space="preserve">  Листа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80C5F" id="Text Box 222" o:spid="_x0000_s1116" type="#_x0000_t202" style="position:absolute;left:0;text-align:left;margin-left:11.4pt;margin-top:184.2pt;width:468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XmMAIAAGk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" stroked="f">
                <v:textbox style="mso-fit-shape-to-text:t" inset="0,0,0,0">
                  <w:txbxContent>
                    <w:p w14:paraId="02B9E590" w14:textId="77777777" w:rsidR="006A36E9" w:rsidRPr="00BB049B" w:rsidRDefault="006A36E9" w:rsidP="00615D44">
                      <w:pPr>
                        <w:pStyle w:val="Caption"/>
                        <w:jc w:val="center"/>
                        <w:rPr>
                          <w:noProof/>
                          <w:lang w:val="sr-Cyrl-RS"/>
                        </w:rPr>
                      </w:pPr>
                      <w:r>
                        <w:rPr>
                          <w:lang w:val="sr-Cyrl-RS"/>
                        </w:rPr>
                        <w:t>Слика 108</w:t>
                      </w:r>
                      <w:r>
                        <w:rPr>
                          <w:lang w:val="sr-Cyrl-BA"/>
                        </w:rPr>
                        <w:t xml:space="preserve">  Листа радника</w:t>
                      </w:r>
                    </w:p>
                  </w:txbxContent>
                </v:textbox>
                <w10:wrap type="tight"/>
              </v:shape>
            </w:pict>
          </mc:Fallback>
        </mc:AlternateContent>
      </w:r>
      <w:r w:rsidRPr="00B82924">
        <w:rPr>
          <w:lang w:val="sr-Cyrl-RS"/>
        </w:rPr>
        <w:t>радницима или да их отпусти уколико има одговарајуће дозволе</w:t>
      </w:r>
      <w:r w:rsidR="00747709" w:rsidRPr="00B82924">
        <w:rPr>
          <w:lang w:val="sr-Cyrl-RS"/>
        </w:rPr>
        <w:t>.</w:t>
      </w:r>
    </w:p>
    <w:p w14:paraId="12F693B3" w14:textId="77777777" w:rsidR="00615D44" w:rsidRPr="00B82924" w:rsidRDefault="00615D44" w:rsidP="00747709">
      <w:pPr>
        <w:ind w:firstLine="0"/>
        <w:rPr>
          <w:lang w:val="sr-Cyrl-RS"/>
        </w:rPr>
      </w:pPr>
    </w:p>
    <w:p w14:paraId="188CF333" w14:textId="77777777" w:rsidR="00615D44" w:rsidRPr="00B82924" w:rsidRDefault="00615D44" w:rsidP="00747709">
      <w:pPr>
        <w:ind w:firstLine="0"/>
        <w:rPr>
          <w:noProof/>
          <w:lang w:val="sr-Cyrl-RS"/>
        </w:rPr>
      </w:pPr>
      <w:r w:rsidRPr="00B82924">
        <w:rPr>
          <w:noProof/>
          <w:lang w:val="sr-Cyrl-RS" w:eastAsia="en-US"/>
        </w:rPr>
        <mc:AlternateContent>
          <mc:Choice Requires="wps">
            <w:drawing>
              <wp:anchor distT="0" distB="0" distL="114300" distR="114300" simplePos="0" relativeHeight="251927552" behindDoc="1" locked="0" layoutInCell="1" allowOverlap="1" wp14:anchorId="72164A87" wp14:editId="5C3609D6">
                <wp:simplePos x="0" y="0"/>
                <wp:positionH relativeFrom="column">
                  <wp:posOffset>53340</wp:posOffset>
                </wp:positionH>
                <wp:positionV relativeFrom="paragraph">
                  <wp:posOffset>2576255</wp:posOffset>
                </wp:positionV>
                <wp:extent cx="5943600" cy="635"/>
                <wp:effectExtent l="0" t="0" r="0" b="0"/>
                <wp:wrapTight wrapText="bothSides">
                  <wp:wrapPolygon edited="0">
                    <wp:start x="0" y="0"/>
                    <wp:lineTo x="0" y="21600"/>
                    <wp:lineTo x="21600" y="21600"/>
                    <wp:lineTo x="21600" y="0"/>
                  </wp:wrapPolygon>
                </wp:wrapTight>
                <wp:docPr id="223" name="Text Box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8D5F47" w14:textId="77777777" w:rsidR="006A36E9" w:rsidRPr="008E026D" w:rsidRDefault="006A36E9" w:rsidP="00615D44">
                            <w:pPr>
                              <w:pStyle w:val="Caption"/>
                              <w:jc w:val="center"/>
                              <w:rPr>
                                <w:lang w:val="sr-Cyrl-BA"/>
                              </w:rPr>
                            </w:pPr>
                            <w:r>
                              <w:rPr>
                                <w:lang w:val="sr-Cyrl-RS"/>
                              </w:rPr>
                              <w:t>Слика 109</w:t>
                            </w:r>
                            <w:r>
                              <w:rPr>
                                <w:lang w:val="sr-Cyrl-BA"/>
                              </w:rPr>
                              <w:t xml:space="preserve">  Додај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64A87" id="Text Box 223" o:spid="_x0000_s1117" type="#_x0000_t202" style="position:absolute;left:0;text-align:left;margin-left:4.2pt;margin-top:202.85pt;width:468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mV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" stroked="f">
                <v:textbox style="mso-fit-shape-to-text:t" inset="0,0,0,0">
                  <w:txbxContent>
                    <w:p w14:paraId="4B8D5F47" w14:textId="77777777" w:rsidR="006A36E9" w:rsidRPr="008E026D" w:rsidRDefault="006A36E9" w:rsidP="00615D44">
                      <w:pPr>
                        <w:pStyle w:val="Caption"/>
                        <w:jc w:val="center"/>
                        <w:rPr>
                          <w:lang w:val="sr-Cyrl-BA"/>
                        </w:rPr>
                      </w:pPr>
                      <w:r>
                        <w:rPr>
                          <w:lang w:val="sr-Cyrl-RS"/>
                        </w:rPr>
                        <w:t>Слика 109</w:t>
                      </w:r>
                      <w:r>
                        <w:rPr>
                          <w:lang w:val="sr-Cyrl-BA"/>
                        </w:rPr>
                        <w:t xml:space="preserve">  Додај радника</w:t>
                      </w:r>
                    </w:p>
                  </w:txbxContent>
                </v:textbox>
                <w10:wrap type="tight"/>
              </v:shape>
            </w:pict>
          </mc:Fallback>
        </mc:AlternateContent>
      </w:r>
      <w:r w:rsidRPr="00B82924">
        <w:rPr>
          <w:noProof/>
          <w:lang w:val="sr-Cyrl-RS" w:eastAsia="en-US"/>
        </w:rPr>
        <w:drawing>
          <wp:inline distT="0" distB="0" distL="0" distR="0" wp14:anchorId="20244D0E" wp14:editId="2BACE4A9">
            <wp:extent cx="5943600" cy="25209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лога.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725AB5B4" w14:textId="77777777" w:rsidR="00615D44" w:rsidRPr="00B82924" w:rsidRDefault="00615D44" w:rsidP="00615D44">
      <w:pPr>
        <w:pStyle w:val="Heading4"/>
        <w:rPr>
          <w:lang w:val="sr-Cyrl-RS"/>
        </w:rPr>
      </w:pPr>
    </w:p>
    <w:p w14:paraId="1CF9B3DA" w14:textId="77777777" w:rsidR="00615D44" w:rsidRPr="00B82924" w:rsidRDefault="00615D44" w:rsidP="00747709">
      <w:pPr>
        <w:ind w:firstLine="0"/>
        <w:jc w:val="center"/>
        <w:rPr>
          <w:lang w:val="sr-Cyrl-RS"/>
        </w:rPr>
      </w:pPr>
      <w:r w:rsidRPr="00B82924">
        <w:rPr>
          <w:noProof/>
          <w:lang w:val="sr-Cyrl-RS" w:eastAsia="en-US"/>
        </w:rPr>
        <mc:AlternateContent>
          <mc:Choice Requires="wps">
            <w:drawing>
              <wp:anchor distT="0" distB="0" distL="114300" distR="114300" simplePos="0" relativeHeight="251928576" behindDoc="1" locked="0" layoutInCell="1" allowOverlap="1" wp14:anchorId="22CCE151" wp14:editId="28ECA390">
                <wp:simplePos x="0" y="0"/>
                <wp:positionH relativeFrom="column">
                  <wp:posOffset>-172720</wp:posOffset>
                </wp:positionH>
                <wp:positionV relativeFrom="paragraph">
                  <wp:posOffset>1595755</wp:posOffset>
                </wp:positionV>
                <wp:extent cx="5943600" cy="635"/>
                <wp:effectExtent l="0" t="0" r="0" b="0"/>
                <wp:wrapTight wrapText="bothSides">
                  <wp:wrapPolygon edited="0">
                    <wp:start x="0" y="0"/>
                    <wp:lineTo x="0" y="21600"/>
                    <wp:lineTo x="21600" y="21600"/>
                    <wp:lineTo x="21600" y="0"/>
                  </wp:wrapPolygon>
                </wp:wrapTight>
                <wp:docPr id="224" name="Text Box 2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241895" w14:textId="77777777" w:rsidR="006A36E9" w:rsidRPr="008E026D" w:rsidRDefault="006A36E9" w:rsidP="00615D44">
                            <w:pPr>
                              <w:pStyle w:val="Caption"/>
                              <w:jc w:val="center"/>
                              <w:rPr>
                                <w:lang w:val="sr-Cyrl-BA"/>
                              </w:rPr>
                            </w:pPr>
                            <w:r>
                              <w:rPr>
                                <w:lang w:val="sr-Cyrl-RS"/>
                              </w:rPr>
                              <w:t xml:space="preserve">Слика </w:t>
                            </w:r>
                            <w:r>
                              <w:rPr>
                                <w:lang w:val="sr-Latn-RS"/>
                              </w:rPr>
                              <w:t xml:space="preserve">110 </w:t>
                            </w:r>
                            <w:r>
                              <w:rPr>
                                <w:lang w:val="sr-Cyrl-BA"/>
                              </w:rPr>
                              <w:t>Додавање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CE151" id="Text Box 224" o:spid="_x0000_s1118" type="#_x0000_t202" style="position:absolute;left:0;text-align:left;margin-left:-13.6pt;margin-top:125.65pt;width:468pt;height:.05pt;z-index:-25138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" stroked="f">
                <v:textbox style="mso-fit-shape-to-text:t" inset="0,0,0,0">
                  <w:txbxContent>
                    <w:p w14:paraId="04241895" w14:textId="77777777" w:rsidR="006A36E9" w:rsidRPr="008E026D" w:rsidRDefault="006A36E9" w:rsidP="00615D44">
                      <w:pPr>
                        <w:pStyle w:val="Caption"/>
                        <w:jc w:val="center"/>
                        <w:rPr>
                          <w:lang w:val="sr-Cyrl-BA"/>
                        </w:rPr>
                      </w:pPr>
                      <w:r>
                        <w:rPr>
                          <w:lang w:val="sr-Cyrl-RS"/>
                        </w:rPr>
                        <w:t xml:space="preserve">Слика </w:t>
                      </w:r>
                      <w:r>
                        <w:rPr>
                          <w:lang w:val="sr-Latn-RS"/>
                        </w:rPr>
                        <w:t xml:space="preserve">110 </w:t>
                      </w:r>
                      <w:r>
                        <w:rPr>
                          <w:lang w:val="sr-Cyrl-BA"/>
                        </w:rPr>
                        <w:t>Додавање улога</w:t>
                      </w:r>
                    </w:p>
                  </w:txbxContent>
                </v:textbox>
                <w10:wrap type="tight"/>
              </v:shape>
            </w:pict>
          </mc:Fallback>
        </mc:AlternateContent>
      </w:r>
      <w:r w:rsidRPr="00B82924">
        <w:rPr>
          <w:noProof/>
          <w:lang w:val="sr-Cyrl-RS" w:eastAsia="en-US"/>
        </w:rPr>
        <w:drawing>
          <wp:inline distT="0" distB="0" distL="0" distR="0" wp14:anchorId="194B9B90" wp14:editId="049BAB66">
            <wp:extent cx="5943600" cy="156908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daj.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14:paraId="3275769B" w14:textId="77777777" w:rsidR="00615D44" w:rsidRPr="00B82924" w:rsidRDefault="00615D44" w:rsidP="00615D44">
      <w:pPr>
        <w:pStyle w:val="Heading4"/>
        <w:rPr>
          <w:i w:val="0"/>
          <w:iCs w:val="0"/>
          <w:color w:val="68230B" w:themeColor="accent1" w:themeShade="7F"/>
          <w:szCs w:val="24"/>
          <w:lang w:val="sr-Cyrl-RS"/>
        </w:rPr>
      </w:pPr>
    </w:p>
    <w:p w14:paraId="5F53EBED" w14:textId="77777777" w:rsidR="00615D44" w:rsidRPr="00B82924" w:rsidRDefault="00615D44" w:rsidP="00615D44">
      <w:pPr>
        <w:pStyle w:val="Heading4"/>
        <w:rPr>
          <w:i w:val="0"/>
          <w:iCs w:val="0"/>
          <w:color w:val="68230B" w:themeColor="accent1" w:themeShade="7F"/>
          <w:szCs w:val="24"/>
          <w:lang w:val="sr-Cyrl-RS"/>
        </w:rPr>
      </w:pPr>
    </w:p>
    <w:p w14:paraId="318ED836" w14:textId="77777777" w:rsidR="00615D44" w:rsidRPr="00B82924" w:rsidRDefault="00615D44" w:rsidP="00615D44">
      <w:pPr>
        <w:pStyle w:val="Heading4"/>
        <w:rPr>
          <w:i w:val="0"/>
          <w:iCs w:val="0"/>
          <w:color w:val="68230B" w:themeColor="accent1" w:themeShade="7F"/>
          <w:szCs w:val="24"/>
          <w:lang w:val="sr-Cyrl-RS"/>
        </w:rPr>
      </w:pPr>
    </w:p>
    <w:p w14:paraId="500965C9" w14:textId="77777777" w:rsidR="00615D44" w:rsidRPr="00B82924" w:rsidRDefault="00615D44" w:rsidP="00B87E8E">
      <w:pPr>
        <w:pStyle w:val="Heading2"/>
        <w:rPr>
          <w:lang w:val="sr-Cyrl-RS"/>
        </w:rPr>
      </w:pPr>
    </w:p>
    <w:p w14:paraId="1392A584" w14:textId="77777777" w:rsidR="00615D44" w:rsidRPr="00B82924" w:rsidRDefault="00A75CDE" w:rsidP="00B87E8E">
      <w:pPr>
        <w:pStyle w:val="Heading2"/>
        <w:rPr>
          <w:lang w:val="sr-Cyrl-RS"/>
        </w:rPr>
      </w:pPr>
      <w:bookmarkStart w:id="102" w:name="_Toc484365436"/>
      <w:r w:rsidRPr="00B82924">
        <w:rPr>
          <w:lang w:val="sr-Cyrl-RS"/>
        </w:rPr>
        <w:t>10</w:t>
      </w:r>
      <w:r w:rsidR="00B87E8E" w:rsidRPr="00B82924">
        <w:rPr>
          <w:lang w:val="sr-Cyrl-RS"/>
        </w:rPr>
        <w:t>.</w:t>
      </w:r>
      <w:r w:rsidR="001805ED" w:rsidRPr="00B82924">
        <w:rPr>
          <w:lang w:val="sr-Cyrl-RS"/>
        </w:rPr>
        <w:t>10</w:t>
      </w:r>
      <w:r w:rsidR="00615D44" w:rsidRPr="00B82924">
        <w:rPr>
          <w:lang w:val="sr-Cyrl-RS"/>
        </w:rPr>
        <w:t xml:space="preserve">  Додавање и брисање биљних култура</w:t>
      </w:r>
      <w:bookmarkEnd w:id="102"/>
    </w:p>
    <w:p w14:paraId="7BE47617" w14:textId="77777777" w:rsidR="00615D44" w:rsidRPr="00B82924" w:rsidRDefault="00615D44" w:rsidP="00615D44">
      <w:pPr>
        <w:rPr>
          <w:lang w:val="sr-Cyrl-RS"/>
        </w:rPr>
      </w:pPr>
    </w:p>
    <w:p w14:paraId="069358F4" w14:textId="77777777" w:rsidR="00615D44" w:rsidRPr="00B82924" w:rsidRDefault="00615D44" w:rsidP="00615D44">
      <w:pPr>
        <w:rPr>
          <w:lang w:val="sr-Cyrl-RS"/>
        </w:rPr>
      </w:pPr>
      <w:r w:rsidRPr="00B82924">
        <w:rPr>
          <w:lang w:val="sr-Cyrl-RS"/>
        </w:rPr>
        <w:t>Корисник има могућност додавања култура, подкултура и произвођача. Подкултура је везана за културу док се произвођач додаје независно. При додавању културе корисник може изабрати да ли ће култура бити видљива и другим власницима . Осим тога могуће је излистати или обрисати све културе, подкултуре и произвођаче.</w:t>
      </w:r>
    </w:p>
    <w:p w14:paraId="5DC84136" w14:textId="77777777" w:rsidR="00615D44" w:rsidRPr="00B82924" w:rsidRDefault="00615D44" w:rsidP="00747709">
      <w:pPr>
        <w:keepNext/>
        <w:ind w:firstLine="0"/>
        <w:jc w:val="center"/>
        <w:rPr>
          <w:lang w:val="sr-Cyrl-RS"/>
        </w:rPr>
      </w:pPr>
      <w:r w:rsidRPr="00B82924">
        <w:rPr>
          <w:noProof/>
          <w:lang w:val="sr-Cyrl-RS" w:eastAsia="en-US"/>
        </w:rPr>
        <w:drawing>
          <wp:inline distT="0" distB="0" distL="0" distR="0" wp14:anchorId="630B117D" wp14:editId="3AAAD369">
            <wp:extent cx="5943600" cy="14719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ултуре.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p w14:paraId="667A93C6" w14:textId="77777777" w:rsidR="00615D44" w:rsidRPr="00B82924" w:rsidRDefault="001805ED" w:rsidP="00747709">
      <w:pPr>
        <w:pStyle w:val="Caption"/>
        <w:jc w:val="center"/>
        <w:rPr>
          <w:noProof/>
          <w:sz w:val="24"/>
          <w:lang w:val="sr-Cyrl-RS"/>
        </w:rPr>
      </w:pPr>
      <w:r w:rsidRPr="00B82924">
        <w:rPr>
          <w:lang w:val="sr-Cyrl-RS"/>
        </w:rPr>
        <w:t>Слика 11</w:t>
      </w:r>
      <w:r w:rsidR="00615D44" w:rsidRPr="00B82924">
        <w:rPr>
          <w:lang w:val="sr-Cyrl-RS"/>
        </w:rPr>
        <w:t>1 културе</w:t>
      </w:r>
    </w:p>
    <w:p w14:paraId="078406FF" w14:textId="77777777" w:rsidR="00615D44" w:rsidRPr="00B82924" w:rsidRDefault="00615D44" w:rsidP="00615D44">
      <w:pPr>
        <w:pStyle w:val="Caption"/>
        <w:jc w:val="center"/>
        <w:rPr>
          <w:lang w:val="sr-Cyrl-RS"/>
        </w:rPr>
      </w:pPr>
    </w:p>
    <w:p w14:paraId="6F0D25F9" w14:textId="77777777" w:rsidR="00615D44" w:rsidRPr="00B82924" w:rsidRDefault="00615D44" w:rsidP="00615D44">
      <w:pPr>
        <w:rPr>
          <w:lang w:val="sr-Cyrl-RS"/>
        </w:rPr>
      </w:pPr>
    </w:p>
    <w:p w14:paraId="6676AA48" w14:textId="77777777" w:rsidR="00615D44" w:rsidRPr="00B82924" w:rsidRDefault="00A75CDE" w:rsidP="00B87E8E">
      <w:pPr>
        <w:pStyle w:val="Heading2"/>
        <w:rPr>
          <w:lang w:val="sr-Cyrl-RS"/>
        </w:rPr>
      </w:pPr>
      <w:bookmarkStart w:id="103" w:name="_Toc484365437"/>
      <w:r w:rsidRPr="00B82924">
        <w:rPr>
          <w:i/>
          <w:iCs/>
          <w:color w:val="68230B" w:themeColor="accent1" w:themeShade="7F"/>
          <w:szCs w:val="24"/>
          <w:lang w:val="sr-Cyrl-RS"/>
        </w:rPr>
        <w:t>10</w:t>
      </w:r>
      <w:r w:rsidR="001805ED" w:rsidRPr="00B82924">
        <w:rPr>
          <w:i/>
          <w:iCs/>
          <w:color w:val="68230B" w:themeColor="accent1" w:themeShade="7F"/>
          <w:szCs w:val="24"/>
          <w:lang w:val="sr-Cyrl-RS"/>
        </w:rPr>
        <w:t>.11</w:t>
      </w:r>
      <w:r w:rsidR="00615D44" w:rsidRPr="00B82924">
        <w:rPr>
          <w:color w:val="68230B" w:themeColor="accent1" w:themeShade="7F"/>
          <w:sz w:val="24"/>
          <w:szCs w:val="24"/>
          <w:lang w:val="sr-Cyrl-RS"/>
        </w:rPr>
        <w:t xml:space="preserve">  </w:t>
      </w:r>
      <w:r w:rsidR="00615D44" w:rsidRPr="00B82924">
        <w:rPr>
          <w:lang w:val="sr-Cyrl-RS"/>
        </w:rPr>
        <w:t>Додавање мерача и повезивање мерача са плантажом</w:t>
      </w:r>
      <w:bookmarkEnd w:id="103"/>
    </w:p>
    <w:p w14:paraId="716F6A7D" w14:textId="77777777" w:rsidR="00615D44" w:rsidRPr="00B82924" w:rsidRDefault="00615D44" w:rsidP="00615D44">
      <w:pPr>
        <w:rPr>
          <w:lang w:val="sr-Cyrl-RS"/>
        </w:rPr>
      </w:pPr>
    </w:p>
    <w:p w14:paraId="5A55318C" w14:textId="77777777" w:rsidR="00615D44" w:rsidRPr="00B82924" w:rsidRDefault="00615D44" w:rsidP="00615D44">
      <w:pPr>
        <w:rPr>
          <w:lang w:val="sr-Cyrl-RS"/>
        </w:rPr>
      </w:pPr>
      <w:r w:rsidRPr="00B82924">
        <w:rPr>
          <w:lang w:val="sr-Cyrl-RS"/>
        </w:rPr>
        <w:t>Кликом на мапу се додаје маркер који представља мерач, могуће је додати више мерача. Кликом на дугме сачувај се сви мерачи који су тренутно на мапи додају у базу. Осим тога могуће је обрисати последњи додати мерач или обрисати све мераче са мапе.</w:t>
      </w:r>
    </w:p>
    <w:p w14:paraId="115AB6AE" w14:textId="77777777" w:rsidR="00615D44" w:rsidRPr="00B82924" w:rsidRDefault="00615D44" w:rsidP="00615D44">
      <w:pPr>
        <w:rPr>
          <w:lang w:val="sr-Cyrl-RS"/>
        </w:rPr>
      </w:pPr>
    </w:p>
    <w:p w14:paraId="601EFD7C" w14:textId="77777777" w:rsidR="00615D44" w:rsidRPr="00B82924" w:rsidRDefault="00615D44" w:rsidP="00615D44">
      <w:pPr>
        <w:rPr>
          <w:lang w:val="sr-Cyrl-RS"/>
        </w:rPr>
      </w:pPr>
    </w:p>
    <w:p w14:paraId="1FEF7ACE" w14:textId="77777777" w:rsidR="00615D44" w:rsidRPr="00B82924" w:rsidRDefault="00615D44" w:rsidP="00615D44">
      <w:pPr>
        <w:rPr>
          <w:lang w:val="sr-Cyrl-RS"/>
        </w:rPr>
      </w:pPr>
      <w:r w:rsidRPr="00B82924">
        <w:rPr>
          <w:noProof/>
          <w:lang w:val="sr-Cyrl-RS" w:eastAsia="en-US"/>
        </w:rPr>
        <mc:AlternateContent>
          <mc:Choice Requires="wps">
            <w:drawing>
              <wp:anchor distT="0" distB="0" distL="114300" distR="114300" simplePos="0" relativeHeight="251930624" behindDoc="0" locked="0" layoutInCell="1" allowOverlap="1" wp14:anchorId="467D254E" wp14:editId="4A0D0A16">
                <wp:simplePos x="0" y="0"/>
                <wp:positionH relativeFrom="column">
                  <wp:posOffset>-44450</wp:posOffset>
                </wp:positionH>
                <wp:positionV relativeFrom="paragraph">
                  <wp:posOffset>2992755</wp:posOffset>
                </wp:positionV>
                <wp:extent cx="594360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9430D8" w14:textId="77777777" w:rsidR="006A36E9" w:rsidRPr="003A1482" w:rsidRDefault="006A36E9" w:rsidP="00615D44">
                            <w:pPr>
                              <w:pStyle w:val="Caption"/>
                              <w:jc w:val="center"/>
                              <w:rPr>
                                <w:noProof/>
                                <w:lang w:val="sr-Cyrl-RS"/>
                              </w:rPr>
                            </w:pPr>
                            <w:r>
                              <w:t xml:space="preserve">Слика 112 </w:t>
                            </w:r>
                            <w:r>
                              <w:rPr>
                                <w:lang w:val="sr-Cyrl-BA"/>
                              </w:rPr>
                              <w:t>Мерачи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D254E" id="Text Box 225" o:spid="_x0000_s1119" type="#_x0000_t202" style="position:absolute;left:0;text-align:left;margin-left:-3.5pt;margin-top:235.65pt;width:468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LwMw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" stroked="f">
                <v:textbox style="mso-fit-shape-to-text:t" inset="0,0,0,0">
                  <w:txbxContent>
                    <w:p w14:paraId="7A9430D8" w14:textId="77777777" w:rsidR="006A36E9" w:rsidRPr="003A1482" w:rsidRDefault="006A36E9" w:rsidP="00615D44">
                      <w:pPr>
                        <w:pStyle w:val="Caption"/>
                        <w:jc w:val="center"/>
                        <w:rPr>
                          <w:noProof/>
                          <w:lang w:val="sr-Cyrl-RS"/>
                        </w:rPr>
                      </w:pPr>
                      <w:r>
                        <w:t xml:space="preserve">Слика 112 </w:t>
                      </w:r>
                      <w:r>
                        <w:rPr>
                          <w:lang w:val="sr-Cyrl-BA"/>
                        </w:rPr>
                        <w:t>Мерачи</w:t>
                      </w:r>
                    </w:p>
                  </w:txbxContent>
                </v:textbox>
                <w10:wrap type="square"/>
              </v:shape>
            </w:pict>
          </mc:Fallback>
        </mc:AlternateContent>
      </w:r>
      <w:r w:rsidRPr="00B82924">
        <w:rPr>
          <w:noProof/>
          <w:lang w:val="sr-Cyrl-RS" w:eastAsia="en-US"/>
        </w:rPr>
        <w:drawing>
          <wp:anchor distT="0" distB="0" distL="114300" distR="114300" simplePos="0" relativeHeight="251929600" behindDoc="0" locked="0" layoutInCell="1" allowOverlap="1" wp14:anchorId="7148C548" wp14:editId="0FC54C73">
            <wp:simplePos x="0" y="0"/>
            <wp:positionH relativeFrom="column">
              <wp:posOffset>-44450</wp:posOffset>
            </wp:positionH>
            <wp:positionV relativeFrom="paragraph">
              <wp:posOffset>0</wp:posOffset>
            </wp:positionV>
            <wp:extent cx="5943600" cy="2935605"/>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мераци.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anchor>
        </w:drawing>
      </w:r>
    </w:p>
    <w:p w14:paraId="4146F4DF" w14:textId="77777777" w:rsidR="00615D44" w:rsidRPr="00B82924" w:rsidRDefault="00615D44" w:rsidP="00615D44">
      <w:pPr>
        <w:rPr>
          <w:lang w:val="sr-Cyrl-RS"/>
        </w:rPr>
      </w:pPr>
      <w:r w:rsidRPr="00B82924">
        <w:rPr>
          <w:lang w:val="sr-Cyrl-RS"/>
        </w:rPr>
        <w:t xml:space="preserve">Повезивање се врши тако што се изабере плантажа и мерач са којим је треба повезати. Плантажа се бира из падајућег менија, а мерач кликом на маркер. Изабрани мерач је обојен плавом бојом док су сви остали црвени. </w:t>
      </w:r>
    </w:p>
    <w:p w14:paraId="5A2CE627" w14:textId="77777777" w:rsidR="00615D44" w:rsidRPr="00B82924" w:rsidRDefault="00615D44" w:rsidP="00615D44">
      <w:pPr>
        <w:rPr>
          <w:lang w:val="sr-Cyrl-RS"/>
        </w:rPr>
      </w:pPr>
    </w:p>
    <w:p w14:paraId="07864987" w14:textId="77777777" w:rsidR="00615D44" w:rsidRPr="00B82924" w:rsidRDefault="00615D44" w:rsidP="00615D44">
      <w:pPr>
        <w:rPr>
          <w:lang w:val="sr-Cyrl-RS"/>
        </w:rPr>
      </w:pPr>
    </w:p>
    <w:p w14:paraId="45BF6DF9" w14:textId="77777777" w:rsidR="00615D44" w:rsidRPr="00B82924" w:rsidRDefault="00615D44" w:rsidP="00615D44">
      <w:pPr>
        <w:rPr>
          <w:lang w:val="sr-Cyrl-RS"/>
        </w:rPr>
      </w:pPr>
    </w:p>
    <w:p w14:paraId="5BEAD08F" w14:textId="77777777" w:rsidR="00615D44" w:rsidRPr="00B82924" w:rsidRDefault="00A75CDE" w:rsidP="00B87E8E">
      <w:pPr>
        <w:pStyle w:val="Heading2"/>
        <w:rPr>
          <w:i/>
          <w:iCs/>
          <w:lang w:val="sr-Cyrl-RS"/>
        </w:rPr>
      </w:pPr>
      <w:bookmarkStart w:id="104" w:name="_Toc484365438"/>
      <w:r w:rsidRPr="00B82924">
        <w:rPr>
          <w:i/>
          <w:iCs/>
          <w:lang w:val="sr-Cyrl-RS"/>
        </w:rPr>
        <w:t>10</w:t>
      </w:r>
      <w:r w:rsidR="00B87E8E" w:rsidRPr="00B82924">
        <w:rPr>
          <w:i/>
          <w:iCs/>
          <w:lang w:val="sr-Cyrl-RS"/>
        </w:rPr>
        <w:t>.</w:t>
      </w:r>
      <w:r w:rsidR="001805ED" w:rsidRPr="00B82924">
        <w:rPr>
          <w:i/>
          <w:iCs/>
          <w:lang w:val="sr-Cyrl-RS"/>
        </w:rPr>
        <w:t>12</w:t>
      </w:r>
      <w:r w:rsidR="00615D44" w:rsidRPr="00B82924">
        <w:rPr>
          <w:lang w:val="sr-Cyrl-RS"/>
        </w:rPr>
        <w:t xml:space="preserve"> Експертски систем – правила</w:t>
      </w:r>
      <w:bookmarkEnd w:id="104"/>
    </w:p>
    <w:p w14:paraId="5A4FD564" w14:textId="77777777" w:rsidR="00615D44" w:rsidRPr="00B82924" w:rsidRDefault="00615D44" w:rsidP="00615D44">
      <w:pPr>
        <w:rPr>
          <w:lang w:val="sr-Cyrl-RS"/>
        </w:rPr>
      </w:pPr>
    </w:p>
    <w:p w14:paraId="43BA3631" w14:textId="77777777" w:rsidR="00615D44" w:rsidRPr="00B82924" w:rsidRDefault="00615D44" w:rsidP="00615D44">
      <w:pPr>
        <w:rPr>
          <w:lang w:val="sr-Cyrl-RS"/>
        </w:rPr>
      </w:pPr>
      <w:r w:rsidRPr="00B82924">
        <w:rPr>
          <w:lang w:val="sr-Cyrl-RS"/>
        </w:rPr>
        <w:tab/>
        <w:t>У делу менија за правила имамо три таба који нам дају могућност додавања основних правила, напредних правила и брисање постојећих правила. За свако правило се на слидеру бирају вредности које задовољавају то правила, за свако одступање ће корисник бити обавештен.</w:t>
      </w:r>
    </w:p>
    <w:p w14:paraId="59BDDFF9" w14:textId="77777777" w:rsidR="00615D44" w:rsidRPr="00B82924" w:rsidRDefault="00615D44" w:rsidP="00747709">
      <w:pPr>
        <w:keepNext/>
        <w:ind w:firstLine="0"/>
        <w:jc w:val="center"/>
        <w:rPr>
          <w:lang w:val="sr-Cyrl-RS"/>
        </w:rPr>
      </w:pPr>
      <w:r w:rsidRPr="00B82924">
        <w:rPr>
          <w:noProof/>
          <w:lang w:val="sr-Cyrl-RS" w:eastAsia="en-US"/>
        </w:rPr>
        <w:lastRenderedPageBreak/>
        <w:drawing>
          <wp:inline distT="0" distB="0" distL="0" distR="0" wp14:anchorId="1F12A3D5" wp14:editId="2923E3DE">
            <wp:extent cx="5943600" cy="23698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avila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64463C0E" w14:textId="77777777" w:rsidR="00615D44" w:rsidRPr="00B82924" w:rsidRDefault="001805ED" w:rsidP="00615D44">
      <w:pPr>
        <w:pStyle w:val="Caption"/>
        <w:jc w:val="center"/>
        <w:rPr>
          <w:lang w:val="sr-Cyrl-RS"/>
        </w:rPr>
      </w:pPr>
      <w:r w:rsidRPr="00B82924">
        <w:rPr>
          <w:lang w:val="sr-Cyrl-RS"/>
        </w:rPr>
        <w:t>Слика 11</w:t>
      </w:r>
      <w:r w:rsidR="00615D44" w:rsidRPr="00B82924">
        <w:rPr>
          <w:lang w:val="sr-Cyrl-RS"/>
        </w:rPr>
        <w:t>3 Правила</w:t>
      </w:r>
    </w:p>
    <w:p w14:paraId="757AD4CD" w14:textId="77777777" w:rsidR="00615D44" w:rsidRPr="00B82924" w:rsidRDefault="00615D44" w:rsidP="00615D44">
      <w:pPr>
        <w:rPr>
          <w:lang w:val="sr-Cyrl-RS"/>
        </w:rPr>
      </w:pPr>
    </w:p>
    <w:p w14:paraId="0442B603" w14:textId="77777777" w:rsidR="00615D44" w:rsidRPr="00B82924" w:rsidRDefault="00615D44" w:rsidP="00615D44">
      <w:pPr>
        <w:rPr>
          <w:lang w:val="sr-Cyrl-RS"/>
        </w:rPr>
      </w:pPr>
      <w:r w:rsidRPr="00B82924">
        <w:rPr>
          <w:lang w:val="sr-Cyrl-RS"/>
        </w:rPr>
        <w:t>Напредна  правила се додају за низ до 5 дана, било који дан се може поставити као рефернтни дан и може се додати било које правило за било које мерење. За напредна правила се уноси име тог правила, обавештење које ће искочити кориснику као и последица одступања од тог правила.</w:t>
      </w:r>
    </w:p>
    <w:p w14:paraId="0E4D362F" w14:textId="77777777" w:rsidR="00615D44" w:rsidRPr="00B82924" w:rsidRDefault="00615D44" w:rsidP="00615D44">
      <w:pPr>
        <w:rPr>
          <w:lang w:val="sr-Cyrl-RS"/>
        </w:rPr>
      </w:pPr>
    </w:p>
    <w:p w14:paraId="4324592E" w14:textId="77777777" w:rsidR="00615D44" w:rsidRPr="00B82924" w:rsidRDefault="00615D44" w:rsidP="00747709">
      <w:pPr>
        <w:keepNext/>
        <w:ind w:firstLine="0"/>
        <w:jc w:val="center"/>
        <w:rPr>
          <w:lang w:val="sr-Cyrl-RS"/>
        </w:rPr>
      </w:pPr>
      <w:r w:rsidRPr="00B82924">
        <w:rPr>
          <w:noProof/>
          <w:lang w:val="sr-Cyrl-RS" w:eastAsia="en-US"/>
        </w:rPr>
        <w:lastRenderedPageBreak/>
        <w:drawing>
          <wp:inline distT="0" distB="0" distL="0" distR="0" wp14:anchorId="60E98C0B" wp14:editId="7AAE7E60">
            <wp:extent cx="5943600" cy="36836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avilla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p>
    <w:p w14:paraId="647E04B6" w14:textId="77777777" w:rsidR="00615D44" w:rsidRPr="00B82924" w:rsidRDefault="001805ED" w:rsidP="00615D44">
      <w:pPr>
        <w:pStyle w:val="Caption"/>
        <w:jc w:val="center"/>
        <w:rPr>
          <w:lang w:val="sr-Cyrl-RS"/>
        </w:rPr>
      </w:pPr>
      <w:r w:rsidRPr="00B82924">
        <w:rPr>
          <w:lang w:val="sr-Cyrl-RS"/>
        </w:rPr>
        <w:t>Слика 11</w:t>
      </w:r>
      <w:r w:rsidR="00615D44" w:rsidRPr="00B82924">
        <w:rPr>
          <w:lang w:val="sr-Cyrl-RS"/>
        </w:rPr>
        <w:t>4 Напредан правила</w:t>
      </w:r>
    </w:p>
    <w:p w14:paraId="5187B380" w14:textId="77777777" w:rsidR="00615D44" w:rsidRPr="00B82924" w:rsidRDefault="00615D44" w:rsidP="00615D44">
      <w:pPr>
        <w:rPr>
          <w:lang w:val="sr-Cyrl-RS"/>
        </w:rPr>
      </w:pPr>
    </w:p>
    <w:p w14:paraId="5DFE193A" w14:textId="77777777" w:rsidR="00615D44" w:rsidRPr="00B82924" w:rsidRDefault="00615D44" w:rsidP="00615D44">
      <w:pPr>
        <w:rPr>
          <w:lang w:val="sr-Cyrl-RS"/>
        </w:rPr>
      </w:pPr>
    </w:p>
    <w:p w14:paraId="781ABD34" w14:textId="77777777" w:rsidR="00615D44" w:rsidRPr="00B82924" w:rsidRDefault="00615D44" w:rsidP="00615D44">
      <w:pPr>
        <w:rPr>
          <w:lang w:val="sr-Cyrl-RS"/>
        </w:rPr>
      </w:pPr>
    </w:p>
    <w:p w14:paraId="34D96CC0" w14:textId="77777777" w:rsidR="00615D44" w:rsidRPr="00B82924" w:rsidRDefault="00615D44" w:rsidP="00615D44">
      <w:pPr>
        <w:tabs>
          <w:tab w:val="left" w:pos="2535"/>
        </w:tabs>
        <w:rPr>
          <w:lang w:val="sr-Cyrl-RS"/>
        </w:rPr>
      </w:pPr>
      <w:r w:rsidRPr="00B82924">
        <w:rPr>
          <w:lang w:val="sr-Cyrl-RS"/>
        </w:rPr>
        <w:tab/>
      </w:r>
    </w:p>
    <w:p w14:paraId="142DDB24" w14:textId="77777777" w:rsidR="00615D44" w:rsidRPr="00B82924" w:rsidRDefault="00615D44" w:rsidP="00615D44">
      <w:pPr>
        <w:rPr>
          <w:lang w:val="sr-Cyrl-RS"/>
        </w:rPr>
      </w:pPr>
      <w:r w:rsidRPr="00B82924">
        <w:rPr>
          <w:lang w:val="sr-Cyrl-RS"/>
        </w:rPr>
        <w:br w:type="page"/>
      </w:r>
    </w:p>
    <w:p w14:paraId="3E3CC24E" w14:textId="77777777" w:rsidR="00615D44" w:rsidRPr="00B82924" w:rsidRDefault="00615D44" w:rsidP="00615D44">
      <w:pPr>
        <w:tabs>
          <w:tab w:val="left" w:pos="2535"/>
        </w:tabs>
        <w:rPr>
          <w:lang w:val="sr-Cyrl-RS"/>
        </w:rPr>
      </w:pPr>
    </w:p>
    <w:p w14:paraId="3BF6F617" w14:textId="77777777" w:rsidR="00DC14AA" w:rsidRPr="00B82924" w:rsidRDefault="00DC14AA" w:rsidP="00615D44">
      <w:pPr>
        <w:rPr>
          <w:lang w:val="sr-Cyrl-RS"/>
        </w:rPr>
      </w:pPr>
    </w:p>
    <w:sectPr w:rsidR="00DC14AA" w:rsidRPr="00B82924">
      <w:headerReference w:type="default" r:id="rId138"/>
      <w:footerReference w:type="default" r:id="rId139"/>
      <w:footerReference w:type="first" r:id="rId140"/>
      <w:pgSz w:w="12240" w:h="15840"/>
      <w:pgMar w:top="1440" w:right="1440" w:bottom="1440" w:left="1440" w:header="720" w:footer="576"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Boban" w:date="2017-06-11T22:50:00Z" w:initials="B">
    <w:p w14:paraId="1D5A2BF3" w14:textId="6B0EF96D" w:rsidR="0057518F" w:rsidRDefault="0057518F">
      <w:pPr>
        <w:pStyle w:val="CommentText"/>
        <w:rPr>
          <w:lang w:val="sr-Cyrl-RS"/>
        </w:rPr>
      </w:pPr>
      <w:r>
        <w:rPr>
          <w:rStyle w:val="CommentReference"/>
        </w:rPr>
        <w:annotationRef/>
      </w:r>
      <w:r>
        <w:rPr>
          <w:lang w:val="sr-Cyrl-RS"/>
        </w:rPr>
        <w:t>Има потенцијала, али је збрзано.</w:t>
      </w:r>
    </w:p>
    <w:p w14:paraId="3883B6DF" w14:textId="335404BB" w:rsidR="0057518F" w:rsidRDefault="0057518F">
      <w:pPr>
        <w:pStyle w:val="CommentText"/>
        <w:rPr>
          <w:lang w:val="sr-Cyrl-RS"/>
        </w:rPr>
      </w:pPr>
      <w:r>
        <w:rPr>
          <w:lang w:val="sr-Cyrl-RS"/>
        </w:rPr>
        <w:t>Доста правописних грешака.</w:t>
      </w:r>
    </w:p>
    <w:p w14:paraId="394646A9" w14:textId="58B1EFBB" w:rsidR="0057518F" w:rsidRDefault="0057518F">
      <w:pPr>
        <w:pStyle w:val="CommentText"/>
        <w:rPr>
          <w:lang w:val="sr-Cyrl-RS"/>
        </w:rPr>
      </w:pPr>
      <w:r>
        <w:rPr>
          <w:lang w:val="sr-Cyrl-RS"/>
        </w:rPr>
        <w:t>Доста површних и паушалних делова.</w:t>
      </w:r>
    </w:p>
    <w:p w14:paraId="3D46C02F" w14:textId="12F6B062" w:rsidR="0057518F" w:rsidRDefault="0057518F">
      <w:pPr>
        <w:pStyle w:val="CommentText"/>
        <w:rPr>
          <w:lang w:val="sr-Cyrl-RS"/>
        </w:rPr>
      </w:pPr>
      <w:r>
        <w:rPr>
          <w:lang w:val="sr-Cyrl-RS"/>
        </w:rPr>
        <w:t>Мора са мало више концентрације и пажње да се среди документ да би био како треба.</w:t>
      </w:r>
    </w:p>
    <w:p w14:paraId="1CD94930" w14:textId="3ABC1E21" w:rsidR="0057518F" w:rsidRPr="0057518F" w:rsidRDefault="00813F3C">
      <w:pPr>
        <w:pStyle w:val="CommentText"/>
        <w:rPr>
          <w:lang w:val="sr-Cyrl-RS"/>
        </w:rPr>
      </w:pPr>
      <w:r>
        <w:rPr>
          <w:lang w:val="sr-Cyrl-RS"/>
        </w:rPr>
        <w:t xml:space="preserve">Невероватно је колико се из текста осећа ко га је писао, а то сам видео тек када сам завршио читање </w:t>
      </w:r>
      <w:r w:rsidRPr="00813F3C">
        <w:rPr>
          <mc:AlternateContent>
            <mc:Choice Requires="w16se"/>
            <mc:Fallback>
              <w:rFonts w:ascii="Segoe UI Emoji" w:eastAsia="Segoe UI Emoji" w:hAnsi="Segoe UI Emoji" w:cs="Segoe UI Emoji"/>
            </mc:Fallback>
          </mc:AlternateContent>
          <w:lang w:val="sr-Cyrl-RS"/>
        </w:rPr>
        <mc:AlternateContent>
          <mc:Choice Requires="w16se">
            <w16se:symEx w16se:font="Segoe UI Emoji" w16se:char="1F60A"/>
          </mc:Choice>
          <mc:Fallback>
            <w:t>😊</w:t>
          </mc:Fallback>
        </mc:AlternateContent>
      </w:r>
      <w:bookmarkStart w:id="10" w:name="_GoBack"/>
      <w:bookmarkEnd w:id="10"/>
    </w:p>
  </w:comment>
  <w:comment w:id="11" w:author="Boban" w:date="2017-06-11T22:22:00Z" w:initials="B">
    <w:p w14:paraId="7BB27323" w14:textId="77777777" w:rsidR="006A36E9" w:rsidRDefault="006A36E9">
      <w:pPr>
        <w:pStyle w:val="CommentText"/>
      </w:pPr>
      <w:r>
        <w:rPr>
          <w:rStyle w:val="CommentReference"/>
        </w:rPr>
        <w:annotationRef/>
      </w:r>
      <w:r>
        <w:t>Nulta strana?</w:t>
      </w:r>
    </w:p>
  </w:comment>
  <w:comment w:id="37" w:author="Boban" w:date="2017-06-11T22:27:00Z" w:initials="B">
    <w:p w14:paraId="4B24DD0C" w14:textId="2698162C" w:rsidR="006A36E9" w:rsidRPr="00B82924" w:rsidRDefault="006A36E9">
      <w:pPr>
        <w:pStyle w:val="CommentText"/>
        <w:rPr>
          <w:lang w:val="sr-Cyrl-RS"/>
        </w:rPr>
      </w:pPr>
      <w:r>
        <w:rPr>
          <w:rStyle w:val="CommentReference"/>
        </w:rPr>
        <w:annotationRef/>
      </w:r>
      <w:r>
        <w:rPr>
          <w:lang w:val="sr-Cyrl-RS"/>
        </w:rPr>
        <w:t xml:space="preserve">Овај дијаграм треба да иде пре текста који га објашњава. Поред тога, на њему нигде не видим елементе који се помињу у претходном тексту. </w:t>
      </w:r>
    </w:p>
  </w:comment>
  <w:comment w:id="39" w:author="Boban" w:date="2017-06-11T22:29:00Z" w:initials="B">
    <w:p w14:paraId="1798567B" w14:textId="7510AF79" w:rsidR="006A36E9" w:rsidRPr="006D6A1D" w:rsidRDefault="006A36E9">
      <w:pPr>
        <w:pStyle w:val="CommentText"/>
        <w:rPr>
          <w:lang w:val="sr-Cyrl-RS"/>
        </w:rPr>
      </w:pPr>
      <w:r>
        <w:rPr>
          <w:rStyle w:val="CommentReference"/>
        </w:rPr>
        <w:annotationRef/>
      </w:r>
      <w:r>
        <w:rPr>
          <w:lang w:val="sr-Cyrl-RS"/>
        </w:rPr>
        <w:t>Које две?</w:t>
      </w:r>
    </w:p>
  </w:comment>
  <w:comment w:id="41" w:author="Boban" w:date="2017-06-11T22:29:00Z" w:initials="B">
    <w:p w14:paraId="492B534A" w14:textId="77777777" w:rsidR="006A36E9" w:rsidRDefault="006A36E9">
      <w:pPr>
        <w:pStyle w:val="CommentText"/>
        <w:rPr>
          <w:lang w:val="sr-Cyrl-RS"/>
        </w:rPr>
      </w:pPr>
      <w:r>
        <w:rPr>
          <w:rStyle w:val="CommentReference"/>
        </w:rPr>
        <w:annotationRef/>
      </w:r>
      <w:r>
        <w:rPr>
          <w:lang w:val="sr-Cyrl-RS"/>
        </w:rPr>
        <w:t>Ово је нека мешавина концептуалног и физичког приказа, а није ни један ни други.</w:t>
      </w:r>
    </w:p>
    <w:p w14:paraId="3163BE94" w14:textId="3ABE7693" w:rsidR="006A36E9" w:rsidRPr="00800BE4" w:rsidRDefault="006A36E9">
      <w:pPr>
        <w:pStyle w:val="CommentText"/>
        <w:rPr>
          <w:lang w:val="sr-Cyrl-RS"/>
        </w:rPr>
      </w:pPr>
      <w:r>
        <w:rPr>
          <w:lang w:val="sr-Cyrl-RS"/>
        </w:rPr>
        <w:t xml:space="preserve">Дајте посебно концептуални који може свако да разуме, а посебно физички који описује шта се од компоненти где инсталира (најбоље </w:t>
      </w:r>
      <w:r>
        <w:rPr>
          <w:lang w:val="sr-Latn-RS"/>
        </w:rPr>
        <w:t xml:space="preserve">deployment </w:t>
      </w:r>
      <w:r>
        <w:rPr>
          <w:lang w:val="sr-Cyrl-RS"/>
        </w:rPr>
        <w:t>дијаграм).</w:t>
      </w:r>
    </w:p>
  </w:comment>
  <w:comment w:id="44" w:author="Boban" w:date="2017-06-11T22:32:00Z" w:initials="B">
    <w:p w14:paraId="780F1F99" w14:textId="21F7EBA9" w:rsidR="006A36E9" w:rsidRPr="00C63400" w:rsidRDefault="006A36E9">
      <w:pPr>
        <w:pStyle w:val="CommentText"/>
        <w:rPr>
          <w:lang w:val="sr-Cyrl-RS"/>
        </w:rPr>
      </w:pPr>
      <w:r>
        <w:rPr>
          <w:rStyle w:val="CommentReference"/>
        </w:rPr>
        <w:annotationRef/>
      </w:r>
      <w:r>
        <w:rPr>
          <w:lang w:val="sr-Cyrl-RS"/>
        </w:rPr>
        <w:t>Да ли је баш због количине?</w:t>
      </w:r>
    </w:p>
  </w:comment>
  <w:comment w:id="47" w:author="Boban" w:date="2017-06-11T22:33:00Z" w:initials="B">
    <w:p w14:paraId="2FE1F73B" w14:textId="5F163527" w:rsidR="006A36E9" w:rsidRPr="0055667B" w:rsidRDefault="006A36E9">
      <w:pPr>
        <w:pStyle w:val="CommentText"/>
        <w:rPr>
          <w:lang w:val="sr-Cyrl-RS"/>
        </w:rPr>
      </w:pPr>
      <w:r>
        <w:rPr>
          <w:rStyle w:val="CommentReference"/>
        </w:rPr>
        <w:annotationRef/>
      </w:r>
      <w:r w:rsidR="0055667B">
        <w:rPr>
          <w:lang w:val="sr-Cyrl-RS"/>
        </w:rPr>
        <w:t>Ово ми не личи на дијаграм класа.</w:t>
      </w:r>
    </w:p>
  </w:comment>
  <w:comment w:id="48" w:author="Boban" w:date="2017-06-11T22:33:00Z" w:initials="B">
    <w:p w14:paraId="04CBB4E1" w14:textId="3368FB29" w:rsidR="008F0B33" w:rsidRPr="008F0B33" w:rsidRDefault="008F0B33">
      <w:pPr>
        <w:pStyle w:val="CommentText"/>
        <w:rPr>
          <w:lang w:val="sr-Cyrl-RS"/>
        </w:rPr>
      </w:pPr>
      <w:r>
        <w:rPr>
          <w:rStyle w:val="CommentReference"/>
        </w:rPr>
        <w:annotationRef/>
      </w:r>
      <w:r>
        <w:rPr>
          <w:lang w:val="sr-Cyrl-RS"/>
        </w:rPr>
        <w:t>Која је ово релација између класа?</w:t>
      </w:r>
    </w:p>
  </w:comment>
  <w:comment w:id="49" w:author="Boban" w:date="2017-06-11T22:34:00Z" w:initials="B">
    <w:p w14:paraId="71AFDD53" w14:textId="253C01FD" w:rsidR="00AE7347" w:rsidRPr="00AE7347" w:rsidRDefault="00AE7347">
      <w:pPr>
        <w:pStyle w:val="CommentText"/>
        <w:rPr>
          <w:lang w:val="sr-Cyrl-RS"/>
        </w:rPr>
      </w:pPr>
      <w:r>
        <w:rPr>
          <w:rStyle w:val="CommentReference"/>
        </w:rPr>
        <w:annotationRef/>
      </w:r>
      <w:r>
        <w:rPr>
          <w:lang w:val="sr-Cyrl-RS"/>
        </w:rPr>
        <w:t>Да ли су ове класе у некаквој релацији? Испаде да је цео програм гомила класа без икакве међусобне повезаности.</w:t>
      </w:r>
    </w:p>
  </w:comment>
  <w:comment w:id="51" w:author="Boban" w:date="2017-06-11T22:34:00Z" w:initials="B">
    <w:p w14:paraId="65BA0D87" w14:textId="1CEFAC6A" w:rsidR="005C4B89" w:rsidRPr="00CE6A11" w:rsidRDefault="005C4B89">
      <w:pPr>
        <w:pStyle w:val="CommentText"/>
      </w:pPr>
      <w:r>
        <w:rPr>
          <w:rStyle w:val="CommentReference"/>
        </w:rPr>
        <w:annotationRef/>
      </w:r>
      <w:r>
        <w:rPr>
          <w:lang w:val="sr-Cyrl-RS"/>
        </w:rPr>
        <w:t>Која је ово врста дијаграма?</w:t>
      </w:r>
    </w:p>
  </w:comment>
  <w:comment w:id="53" w:author="Boban" w:date="2017-06-11T22:40:00Z" w:initials="B">
    <w:p w14:paraId="7016FEFE" w14:textId="77777777" w:rsidR="00CE6A11" w:rsidRDefault="00CE6A11" w:rsidP="00CE6A11">
      <w:pPr>
        <w:pStyle w:val="CommentText"/>
        <w:ind w:firstLine="0"/>
        <w:rPr>
          <w:lang w:val="sr-Cyrl-RS"/>
        </w:rPr>
      </w:pPr>
      <w:r>
        <w:rPr>
          <w:rStyle w:val="CommentReference"/>
        </w:rPr>
        <w:annotationRef/>
      </w:r>
      <w:r>
        <w:rPr>
          <w:lang w:val="sr-Cyrl-RS"/>
        </w:rPr>
        <w:t>Случајеви коришћења морају да буду дати у формату који сам вам показао на предавањима.</w:t>
      </w:r>
    </w:p>
    <w:p w14:paraId="6FF5BCEF" w14:textId="4D87C5D7" w:rsidR="00CE6A11" w:rsidRPr="00CE6A11" w:rsidRDefault="00CE6A11" w:rsidP="00CE6A11">
      <w:pPr>
        <w:pStyle w:val="CommentText"/>
        <w:ind w:firstLine="0"/>
        <w:rPr>
          <w:lang w:val="sr-Cyrl-RS"/>
        </w:rPr>
      </w:pPr>
      <w:r>
        <w:rPr>
          <w:lang w:val="sr-Cyrl-RS"/>
        </w:rPr>
        <w:t>Примећујем да је и остатак документа написан у мало слободнијој форми, без поштовања садржаја који сам вам препоручио. Садржај који сам вам препоручио није свето писмо, али овако ризикујете да изоставите нешто што је битно.</w:t>
      </w:r>
    </w:p>
  </w:comment>
  <w:comment w:id="58" w:author="Boban" w:date="2017-06-11T22:42:00Z" w:initials="B">
    <w:p w14:paraId="3F66964D" w14:textId="77777777" w:rsidR="00D0408A" w:rsidRDefault="00D0408A">
      <w:pPr>
        <w:pStyle w:val="CommentText"/>
        <w:rPr>
          <w:lang w:val="sr-Cyrl-RS"/>
        </w:rPr>
      </w:pPr>
      <w:r>
        <w:rPr>
          <w:rStyle w:val="CommentReference"/>
        </w:rPr>
        <w:annotationRef/>
      </w:r>
      <w:r>
        <w:rPr>
          <w:lang w:val="sr-Cyrl-RS"/>
        </w:rPr>
        <w:t>Зашто актери нису повезани на случај коришћења о коме пишете?</w:t>
      </w:r>
    </w:p>
    <w:p w14:paraId="586E4A04" w14:textId="77777777" w:rsidR="00D0408A" w:rsidRDefault="00D0408A">
      <w:pPr>
        <w:pStyle w:val="CommentText"/>
        <w:rPr>
          <w:lang w:val="sr-Cyrl-RS"/>
        </w:rPr>
      </w:pPr>
    </w:p>
    <w:p w14:paraId="201EF6C3" w14:textId="77777777" w:rsidR="00D0408A" w:rsidRDefault="00D0408A">
      <w:pPr>
        <w:pStyle w:val="CommentText"/>
        <w:rPr>
          <w:lang w:val="sr-Cyrl-RS"/>
        </w:rPr>
      </w:pPr>
      <w:r>
        <w:rPr>
          <w:lang w:val="sr-Cyrl-RS"/>
        </w:rPr>
        <w:t>Са друге стране сте већину случајева узели сувише крупно, иако они реално покривају више других случајева коришћења.</w:t>
      </w:r>
    </w:p>
    <w:p w14:paraId="71D19790" w14:textId="62077058" w:rsidR="00FB7B0C" w:rsidRPr="00D0408A" w:rsidRDefault="00FB7B0C">
      <w:pPr>
        <w:pStyle w:val="CommentText"/>
        <w:rPr>
          <w:lang w:val="sr-Cyrl-RS"/>
        </w:rPr>
      </w:pPr>
      <w:r>
        <w:rPr>
          <w:lang w:val="sr-Cyrl-RS"/>
        </w:rPr>
        <w:t>Из тог разлога уопште није јасно о чему говори овај случај коришћења. Пишете о једном, на дијаграму се појављује гомила других, а на крају дајете дијаграм активности за само два од њих. Прилично конфузно.</w:t>
      </w:r>
    </w:p>
  </w:comment>
  <w:comment w:id="69" w:author="Boban" w:date="2017-06-11T22:45:00Z" w:initials="B">
    <w:p w14:paraId="28576ACA" w14:textId="240208D6" w:rsidR="00BE39AD" w:rsidRPr="00BE39AD" w:rsidRDefault="00BE39AD">
      <w:pPr>
        <w:pStyle w:val="CommentText"/>
        <w:rPr>
          <w:lang w:val="sr-Cyrl-RS"/>
        </w:rPr>
      </w:pPr>
      <w:r>
        <w:rPr>
          <w:rStyle w:val="CommentReference"/>
        </w:rPr>
        <w:annotationRef/>
      </w:r>
      <w:r>
        <w:rPr>
          <w:lang w:val="sr-Cyrl-RS"/>
        </w:rPr>
        <w:t>Зашто су дијаграми секвенци прављени различитим стиловима?</w:t>
      </w:r>
    </w:p>
  </w:comment>
  <w:comment w:id="70" w:author="Boban" w:date="2017-06-11T22:45:00Z" w:initials="B">
    <w:p w14:paraId="12FD34D5" w14:textId="160CD692" w:rsidR="00E4696B" w:rsidRPr="00E4696B" w:rsidRDefault="00E4696B">
      <w:pPr>
        <w:pStyle w:val="CommentText"/>
        <w:rPr>
          <w:lang w:val="sr-Cyrl-RS"/>
        </w:rPr>
      </w:pPr>
      <w:r>
        <w:rPr>
          <w:rStyle w:val="CommentReference"/>
        </w:rPr>
        <w:annotationRef/>
      </w:r>
      <w:r>
        <w:rPr>
          <w:lang w:val="sr-Cyrl-RS"/>
        </w:rPr>
        <w:t>???</w:t>
      </w:r>
    </w:p>
  </w:comment>
  <w:comment w:id="73" w:author="Boban" w:date="2017-06-11T22:46:00Z" w:initials="B">
    <w:p w14:paraId="4BDFEA03" w14:textId="064ED8D4" w:rsidR="00F46276" w:rsidRPr="00F46276" w:rsidRDefault="00F46276">
      <w:pPr>
        <w:pStyle w:val="CommentText"/>
        <w:rPr>
          <w:lang w:val="sr-Cyrl-RS"/>
        </w:rPr>
      </w:pPr>
      <w:r>
        <w:rPr>
          <w:rStyle w:val="CommentReference"/>
        </w:rPr>
        <w:annotationRef/>
      </w:r>
      <w:r>
        <w:rPr>
          <w:lang w:val="sr-Cyrl-RS"/>
        </w:rPr>
        <w:t>???</w:t>
      </w:r>
    </w:p>
  </w:comment>
  <w:comment w:id="75" w:author="Boban" w:date="2017-06-11T22:46:00Z" w:initials="B">
    <w:p w14:paraId="594B32D1" w14:textId="1B618B9B" w:rsidR="00047CD1" w:rsidRPr="00047CD1" w:rsidRDefault="00047CD1">
      <w:pPr>
        <w:pStyle w:val="CommentText"/>
        <w:rPr>
          <w:lang w:val="sr-Cyrl-RS"/>
        </w:rPr>
      </w:pPr>
      <w:r>
        <w:rPr>
          <w:rStyle w:val="CommentReference"/>
        </w:rPr>
        <w:annotationRef/>
      </w:r>
      <w:r>
        <w:rPr>
          <w:lang w:val="sr-Cyrl-RS"/>
        </w:rPr>
        <w:t>Одакле креће време на овом дијаграму?</w:t>
      </w:r>
    </w:p>
  </w:comment>
  <w:comment w:id="76" w:author="Boban" w:date="2017-06-11T22:47:00Z" w:initials="B">
    <w:p w14:paraId="1F020A21" w14:textId="77777777" w:rsidR="002C1031" w:rsidRPr="00047CD1" w:rsidRDefault="002C1031" w:rsidP="002C1031">
      <w:pPr>
        <w:pStyle w:val="CommentText"/>
        <w:rPr>
          <w:lang w:val="sr-Cyrl-RS"/>
        </w:rPr>
      </w:pPr>
      <w:r>
        <w:rPr>
          <w:rStyle w:val="CommentReference"/>
        </w:rPr>
        <w:annotationRef/>
      </w:r>
      <w:r>
        <w:rPr>
          <w:rStyle w:val="CommentReference"/>
        </w:rPr>
        <w:annotationRef/>
      </w:r>
      <w:r>
        <w:rPr>
          <w:lang w:val="sr-Cyrl-RS"/>
        </w:rPr>
        <w:t>Одакле креће време на овом дијаграму?</w:t>
      </w:r>
    </w:p>
    <w:p w14:paraId="323B7DEC" w14:textId="2F5AA346" w:rsidR="002C1031" w:rsidRDefault="002C1031" w:rsidP="002C1031">
      <w:pPr>
        <w:pStyle w:val="CommentText"/>
        <w:ind w:firstLine="0"/>
      </w:pPr>
    </w:p>
  </w:comment>
  <w:comment w:id="85" w:author="Boban" w:date="2017-06-11T22:49:00Z" w:initials="B">
    <w:p w14:paraId="1BFF9A6E" w14:textId="17195FA5" w:rsidR="002C1031" w:rsidRPr="002C1031" w:rsidRDefault="002C1031">
      <w:pPr>
        <w:pStyle w:val="CommentText"/>
        <w:rPr>
          <w:lang w:val="sr-Cyrl-RS"/>
        </w:rPr>
      </w:pPr>
      <w:r>
        <w:rPr>
          <w:rStyle w:val="CommentReference"/>
        </w:rPr>
        <w:annotationRef/>
      </w:r>
      <w:r>
        <w:rPr>
          <w:lang w:val="sr-Cyrl-RS"/>
        </w:rPr>
        <w:t>Ух!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CD94930" w15:done="0"/>
  <w15:commentEx w15:paraId="7BB27323" w15:done="0"/>
  <w15:commentEx w15:paraId="4B24DD0C" w15:done="0"/>
  <w15:commentEx w15:paraId="1798567B" w15:done="0"/>
  <w15:commentEx w15:paraId="3163BE94" w15:done="0"/>
  <w15:commentEx w15:paraId="780F1F99" w15:done="0"/>
  <w15:commentEx w15:paraId="2FE1F73B" w15:done="0"/>
  <w15:commentEx w15:paraId="04CBB4E1" w15:done="0"/>
  <w15:commentEx w15:paraId="71AFDD53" w15:done="0"/>
  <w15:commentEx w15:paraId="65BA0D87" w15:done="0"/>
  <w15:commentEx w15:paraId="6FF5BCEF" w15:done="0"/>
  <w15:commentEx w15:paraId="71D19790" w15:done="0"/>
  <w15:commentEx w15:paraId="28576ACA" w15:done="0"/>
  <w15:commentEx w15:paraId="12FD34D5" w15:done="0"/>
  <w15:commentEx w15:paraId="4BDFEA03" w15:done="0"/>
  <w15:commentEx w15:paraId="594B32D1" w15:done="0"/>
  <w15:commentEx w15:paraId="323B7DEC" w15:done="0"/>
  <w15:commentEx w15:paraId="1BFF9A6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C463E5" w14:textId="77777777" w:rsidR="00552A4D" w:rsidRDefault="00552A4D">
      <w:r>
        <w:separator/>
      </w:r>
    </w:p>
    <w:p w14:paraId="7A391956" w14:textId="77777777" w:rsidR="00552A4D" w:rsidRDefault="00552A4D"/>
  </w:endnote>
  <w:endnote w:type="continuationSeparator" w:id="0">
    <w:p w14:paraId="0EE031FE" w14:textId="77777777" w:rsidR="00552A4D" w:rsidRDefault="00552A4D">
      <w:r>
        <w:continuationSeparator/>
      </w:r>
    </w:p>
    <w:p w14:paraId="49EA8E0D" w14:textId="77777777" w:rsidR="00552A4D" w:rsidRDefault="00552A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5546393"/>
      <w:docPartObj>
        <w:docPartGallery w:val="Page Numbers (Bottom of Page)"/>
        <w:docPartUnique/>
      </w:docPartObj>
    </w:sdtPr>
    <w:sdtEndPr>
      <w:rPr>
        <w:noProof/>
      </w:rPr>
    </w:sdtEndPr>
    <w:sdtContent>
      <w:p w14:paraId="22F9EFBD" w14:textId="6A09A2FC" w:rsidR="006A36E9" w:rsidRDefault="006A36E9">
        <w:pPr>
          <w:pStyle w:val="Footer"/>
          <w:jc w:val="right"/>
        </w:pPr>
        <w:r>
          <w:fldChar w:fldCharType="begin"/>
        </w:r>
        <w:r>
          <w:instrText xml:space="preserve"> PAGE   \* MERGEFORMAT </w:instrText>
        </w:r>
        <w:r>
          <w:fldChar w:fldCharType="separate"/>
        </w:r>
        <w:r w:rsidR="00813F3C">
          <w:rPr>
            <w:noProof/>
          </w:rPr>
          <w:t>19</w:t>
        </w:r>
        <w:r>
          <w:rPr>
            <w:noProof/>
          </w:rPr>
          <w:fldChar w:fldCharType="end"/>
        </w:r>
      </w:p>
    </w:sdtContent>
  </w:sdt>
  <w:p w14:paraId="696EE0B4" w14:textId="77777777" w:rsidR="006A36E9" w:rsidRDefault="006A36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0A750" w14:textId="77777777" w:rsidR="006A36E9" w:rsidRPr="00805499" w:rsidRDefault="006A36E9" w:rsidP="00A76DB6">
    <w:pPr>
      <w:pStyle w:val="Footer"/>
      <w:jc w:val="center"/>
      <w:rPr>
        <w:sz w:val="28"/>
        <w:szCs w:val="28"/>
        <w:lang w:val="sr-Cyrl-RS"/>
      </w:rPr>
    </w:pPr>
    <w:r>
      <w:rPr>
        <w:sz w:val="28"/>
        <w:szCs w:val="28"/>
        <w:lang w:val="sr-Cyrl-RS"/>
      </w:rPr>
      <w:t>Јун 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3578AF" w14:textId="77777777" w:rsidR="00552A4D" w:rsidRDefault="00552A4D">
      <w:r>
        <w:separator/>
      </w:r>
    </w:p>
    <w:p w14:paraId="7B6373E3" w14:textId="77777777" w:rsidR="00552A4D" w:rsidRDefault="00552A4D"/>
  </w:footnote>
  <w:footnote w:type="continuationSeparator" w:id="0">
    <w:p w14:paraId="10E8EFBC" w14:textId="77777777" w:rsidR="00552A4D" w:rsidRDefault="00552A4D">
      <w:r>
        <w:continuationSeparator/>
      </w:r>
    </w:p>
    <w:p w14:paraId="5341CA60" w14:textId="77777777" w:rsidR="00552A4D" w:rsidRDefault="00552A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40038" w14:textId="77777777" w:rsidR="006A36E9" w:rsidRDefault="006A36E9">
    <w:pPr>
      <w:pStyle w:val="Header"/>
    </w:pPr>
    <w:r>
      <w:rPr>
        <w:noProof/>
        <w:lang w:eastAsia="en-US"/>
      </w:rPr>
      <w:drawing>
        <wp:anchor distT="0" distB="0" distL="114300" distR="114300" simplePos="0" relativeHeight="251659264" behindDoc="0" locked="0" layoutInCell="1" allowOverlap="1" wp14:anchorId="699313F5" wp14:editId="4A717C43">
          <wp:simplePos x="0" y="0"/>
          <wp:positionH relativeFrom="margin">
            <wp:posOffset>5603875</wp:posOffset>
          </wp:positionH>
          <wp:positionV relativeFrom="paragraph">
            <wp:posOffset>-133350</wp:posOffset>
          </wp:positionV>
          <wp:extent cx="935990" cy="342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Tima.png"/>
                  <pic:cNvPicPr/>
                </pic:nvPicPr>
                <pic:blipFill>
                  <a:blip r:embed="rId1">
                    <a:extLst>
                      <a:ext uri="{28A0092B-C50C-407E-A947-70E740481C1C}">
                        <a14:useLocalDpi xmlns:a14="http://schemas.microsoft.com/office/drawing/2010/main" val="0"/>
                      </a:ext>
                    </a:extLst>
                  </a:blip>
                  <a:stretch>
                    <a:fillRect/>
                  </a:stretch>
                </pic:blipFill>
                <pic:spPr>
                  <a:xfrm>
                    <a:off x="0" y="0"/>
                    <a:ext cx="935990" cy="3429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91C60752"/>
    <w:lvl w:ilvl="0">
      <w:start w:val="1"/>
      <w:numFmt w:val="decimal"/>
      <w:lvlText w:val="%1"/>
      <w:lvlJc w:val="left"/>
      <w:pPr>
        <w:ind w:left="360" w:hanging="360"/>
      </w:pPr>
      <w:rPr>
        <w:rFonts w:hint="default"/>
      </w:rPr>
    </w:lvl>
  </w:abstractNum>
  <w:abstractNum w:abstractNumId="1"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4061731"/>
    <w:multiLevelType w:val="hybridMultilevel"/>
    <w:tmpl w:val="EE6E8D98"/>
    <w:lvl w:ilvl="0" w:tplc="C9EA9EDC">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15:restartNumberingAfterBreak="0">
    <w:nsid w:val="219D35D9"/>
    <w:multiLevelType w:val="hybridMultilevel"/>
    <w:tmpl w:val="107CB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9D48C4"/>
    <w:multiLevelType w:val="hybridMultilevel"/>
    <w:tmpl w:val="9B1864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941E6D"/>
    <w:multiLevelType w:val="hybridMultilevel"/>
    <w:tmpl w:val="CC58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795D70"/>
    <w:multiLevelType w:val="hybridMultilevel"/>
    <w:tmpl w:val="D53AC152"/>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8" w15:restartNumberingAfterBreak="0">
    <w:nsid w:val="2B797E1E"/>
    <w:multiLevelType w:val="hybridMultilevel"/>
    <w:tmpl w:val="1A40577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B20334"/>
    <w:multiLevelType w:val="hybridMultilevel"/>
    <w:tmpl w:val="2628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815DA7"/>
    <w:multiLevelType w:val="hybridMultilevel"/>
    <w:tmpl w:val="211C7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525C3F"/>
    <w:multiLevelType w:val="hybridMultilevel"/>
    <w:tmpl w:val="39A0FFD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47F246FA"/>
    <w:multiLevelType w:val="multilevel"/>
    <w:tmpl w:val="591637D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B4E340E"/>
    <w:multiLevelType w:val="hybridMultilevel"/>
    <w:tmpl w:val="67CC79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52B36F94"/>
    <w:multiLevelType w:val="hybridMultilevel"/>
    <w:tmpl w:val="B9662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F6EFB"/>
    <w:multiLevelType w:val="hybridMultilevel"/>
    <w:tmpl w:val="B344A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95E4110"/>
    <w:multiLevelType w:val="hybridMultilevel"/>
    <w:tmpl w:val="D0B67880"/>
    <w:lvl w:ilvl="0" w:tplc="5406BD6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2615F3"/>
    <w:multiLevelType w:val="hybridMultilevel"/>
    <w:tmpl w:val="87CE6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4804A1"/>
    <w:multiLevelType w:val="hybridMultilevel"/>
    <w:tmpl w:val="74543804"/>
    <w:lvl w:ilvl="0" w:tplc="24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29B69DE"/>
    <w:multiLevelType w:val="hybridMultilevel"/>
    <w:tmpl w:val="807E0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14"/>
  </w:num>
  <w:num w:numId="6">
    <w:abstractNumId w:val="12"/>
  </w:num>
  <w:num w:numId="7">
    <w:abstractNumId w:val="4"/>
  </w:num>
  <w:num w:numId="8">
    <w:abstractNumId w:val="19"/>
  </w:num>
  <w:num w:numId="9">
    <w:abstractNumId w:val="9"/>
  </w:num>
  <w:num w:numId="10">
    <w:abstractNumId w:val="17"/>
  </w:num>
  <w:num w:numId="11">
    <w:abstractNumId w:val="2"/>
  </w:num>
  <w:num w:numId="12">
    <w:abstractNumId w:val="16"/>
  </w:num>
  <w:num w:numId="13">
    <w:abstractNumId w:val="11"/>
  </w:num>
  <w:num w:numId="14">
    <w:abstractNumId w:val="20"/>
  </w:num>
  <w:num w:numId="15">
    <w:abstractNumId w:val="3"/>
  </w:num>
  <w:num w:numId="16">
    <w:abstractNumId w:val="15"/>
  </w:num>
  <w:num w:numId="17">
    <w:abstractNumId w:val="6"/>
  </w:num>
  <w:num w:numId="18">
    <w:abstractNumId w:val="18"/>
  </w:num>
  <w:num w:numId="19">
    <w:abstractNumId w:val="10"/>
  </w:num>
  <w:num w:numId="20">
    <w:abstractNumId w:val="7"/>
  </w:num>
  <w:num w:numId="21">
    <w:abstractNumId w:val="13"/>
  </w:num>
  <w:num w:numId="2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oban">
    <w15:presenceInfo w15:providerId="None" w15:userId="Bob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0D2"/>
    <w:rsid w:val="00006C56"/>
    <w:rsid w:val="00017BE2"/>
    <w:rsid w:val="00047CD1"/>
    <w:rsid w:val="000566E8"/>
    <w:rsid w:val="00061BC4"/>
    <w:rsid w:val="000622F0"/>
    <w:rsid w:val="0007704D"/>
    <w:rsid w:val="000810F5"/>
    <w:rsid w:val="000A2058"/>
    <w:rsid w:val="000C46FF"/>
    <w:rsid w:val="000D33C0"/>
    <w:rsid w:val="000E457F"/>
    <w:rsid w:val="000F4F70"/>
    <w:rsid w:val="000F7B94"/>
    <w:rsid w:val="00115155"/>
    <w:rsid w:val="00115B05"/>
    <w:rsid w:val="00116651"/>
    <w:rsid w:val="0013086F"/>
    <w:rsid w:val="00143D58"/>
    <w:rsid w:val="00161209"/>
    <w:rsid w:val="001805ED"/>
    <w:rsid w:val="00185B7A"/>
    <w:rsid w:val="00190190"/>
    <w:rsid w:val="001A5FFA"/>
    <w:rsid w:val="001A60D2"/>
    <w:rsid w:val="001E2CC8"/>
    <w:rsid w:val="001F3133"/>
    <w:rsid w:val="001F36C2"/>
    <w:rsid w:val="002146E3"/>
    <w:rsid w:val="00216540"/>
    <w:rsid w:val="00251BEE"/>
    <w:rsid w:val="00251F1B"/>
    <w:rsid w:val="00260A41"/>
    <w:rsid w:val="0026398F"/>
    <w:rsid w:val="002640D8"/>
    <w:rsid w:val="002B69A8"/>
    <w:rsid w:val="002C1031"/>
    <w:rsid w:val="002C780E"/>
    <w:rsid w:val="003033FD"/>
    <w:rsid w:val="0031284D"/>
    <w:rsid w:val="00322F43"/>
    <w:rsid w:val="00347929"/>
    <w:rsid w:val="0036645C"/>
    <w:rsid w:val="00374034"/>
    <w:rsid w:val="00385BD0"/>
    <w:rsid w:val="0039506B"/>
    <w:rsid w:val="003B3E60"/>
    <w:rsid w:val="003C5494"/>
    <w:rsid w:val="003F03DD"/>
    <w:rsid w:val="00431BE9"/>
    <w:rsid w:val="00432C7A"/>
    <w:rsid w:val="00432E13"/>
    <w:rsid w:val="00445C84"/>
    <w:rsid w:val="00460547"/>
    <w:rsid w:val="004677A6"/>
    <w:rsid w:val="00490327"/>
    <w:rsid w:val="004A38DD"/>
    <w:rsid w:val="004B4652"/>
    <w:rsid w:val="004C5D40"/>
    <w:rsid w:val="004D348B"/>
    <w:rsid w:val="004D78EE"/>
    <w:rsid w:val="004E7F07"/>
    <w:rsid w:val="004F76DF"/>
    <w:rsid w:val="00547C9E"/>
    <w:rsid w:val="0055136B"/>
    <w:rsid w:val="00552A4D"/>
    <w:rsid w:val="0055667B"/>
    <w:rsid w:val="0057518F"/>
    <w:rsid w:val="00592F8E"/>
    <w:rsid w:val="005A10A2"/>
    <w:rsid w:val="005A59FB"/>
    <w:rsid w:val="005B32AF"/>
    <w:rsid w:val="005B5310"/>
    <w:rsid w:val="005C4B89"/>
    <w:rsid w:val="00605468"/>
    <w:rsid w:val="00606BD1"/>
    <w:rsid w:val="00615794"/>
    <w:rsid w:val="00615D44"/>
    <w:rsid w:val="00616D9E"/>
    <w:rsid w:val="00632E22"/>
    <w:rsid w:val="0064720F"/>
    <w:rsid w:val="00655489"/>
    <w:rsid w:val="00675216"/>
    <w:rsid w:val="00691F56"/>
    <w:rsid w:val="006979F2"/>
    <w:rsid w:val="006A36E9"/>
    <w:rsid w:val="006D4761"/>
    <w:rsid w:val="006D6A1D"/>
    <w:rsid w:val="006F20EF"/>
    <w:rsid w:val="00716329"/>
    <w:rsid w:val="00723E4A"/>
    <w:rsid w:val="00747709"/>
    <w:rsid w:val="00747F7C"/>
    <w:rsid w:val="007617C4"/>
    <w:rsid w:val="007727B9"/>
    <w:rsid w:val="0078031D"/>
    <w:rsid w:val="0079020F"/>
    <w:rsid w:val="007A6B6C"/>
    <w:rsid w:val="007E4592"/>
    <w:rsid w:val="00800BE4"/>
    <w:rsid w:val="00805499"/>
    <w:rsid w:val="00813F3C"/>
    <w:rsid w:val="00816A50"/>
    <w:rsid w:val="00817080"/>
    <w:rsid w:val="00817BF3"/>
    <w:rsid w:val="008219FE"/>
    <w:rsid w:val="00831F7B"/>
    <w:rsid w:val="00845FB9"/>
    <w:rsid w:val="00850631"/>
    <w:rsid w:val="00861CE4"/>
    <w:rsid w:val="00875D0B"/>
    <w:rsid w:val="008D2A66"/>
    <w:rsid w:val="008E4CF1"/>
    <w:rsid w:val="008F0B33"/>
    <w:rsid w:val="008F7360"/>
    <w:rsid w:val="00926A62"/>
    <w:rsid w:val="00933252"/>
    <w:rsid w:val="0093651F"/>
    <w:rsid w:val="009409C2"/>
    <w:rsid w:val="0095174D"/>
    <w:rsid w:val="0095528C"/>
    <w:rsid w:val="009653F0"/>
    <w:rsid w:val="00985BDA"/>
    <w:rsid w:val="00985CD8"/>
    <w:rsid w:val="00997957"/>
    <w:rsid w:val="00A00311"/>
    <w:rsid w:val="00A31DBD"/>
    <w:rsid w:val="00A56D68"/>
    <w:rsid w:val="00A61852"/>
    <w:rsid w:val="00A75CDE"/>
    <w:rsid w:val="00A76DB6"/>
    <w:rsid w:val="00A831A6"/>
    <w:rsid w:val="00A867B8"/>
    <w:rsid w:val="00A90619"/>
    <w:rsid w:val="00AB09EE"/>
    <w:rsid w:val="00AC7A60"/>
    <w:rsid w:val="00AE7347"/>
    <w:rsid w:val="00B020D9"/>
    <w:rsid w:val="00B041D3"/>
    <w:rsid w:val="00B04B82"/>
    <w:rsid w:val="00B21143"/>
    <w:rsid w:val="00B71310"/>
    <w:rsid w:val="00B82924"/>
    <w:rsid w:val="00B87E8E"/>
    <w:rsid w:val="00B92FB9"/>
    <w:rsid w:val="00B97275"/>
    <w:rsid w:val="00BC2117"/>
    <w:rsid w:val="00BC4E3B"/>
    <w:rsid w:val="00BD1381"/>
    <w:rsid w:val="00BE39AD"/>
    <w:rsid w:val="00BF1C06"/>
    <w:rsid w:val="00BF6F20"/>
    <w:rsid w:val="00C02A62"/>
    <w:rsid w:val="00C15B5E"/>
    <w:rsid w:val="00C562E9"/>
    <w:rsid w:val="00C57341"/>
    <w:rsid w:val="00C63400"/>
    <w:rsid w:val="00C663DB"/>
    <w:rsid w:val="00C674C9"/>
    <w:rsid w:val="00CB14AE"/>
    <w:rsid w:val="00CB31D7"/>
    <w:rsid w:val="00CE3EBE"/>
    <w:rsid w:val="00CE6A11"/>
    <w:rsid w:val="00D0408A"/>
    <w:rsid w:val="00D07ACC"/>
    <w:rsid w:val="00D510F8"/>
    <w:rsid w:val="00D539AE"/>
    <w:rsid w:val="00D54F63"/>
    <w:rsid w:val="00D604FD"/>
    <w:rsid w:val="00D62A08"/>
    <w:rsid w:val="00D70EC7"/>
    <w:rsid w:val="00D731F0"/>
    <w:rsid w:val="00D73F35"/>
    <w:rsid w:val="00DB2676"/>
    <w:rsid w:val="00DC14AA"/>
    <w:rsid w:val="00DD20B1"/>
    <w:rsid w:val="00DE48B0"/>
    <w:rsid w:val="00DF7E2A"/>
    <w:rsid w:val="00E00806"/>
    <w:rsid w:val="00E05882"/>
    <w:rsid w:val="00E07C76"/>
    <w:rsid w:val="00E4696B"/>
    <w:rsid w:val="00E63CFA"/>
    <w:rsid w:val="00E64286"/>
    <w:rsid w:val="00E70E08"/>
    <w:rsid w:val="00E72C82"/>
    <w:rsid w:val="00E852E2"/>
    <w:rsid w:val="00EA00E0"/>
    <w:rsid w:val="00EA7F82"/>
    <w:rsid w:val="00EB6345"/>
    <w:rsid w:val="00F05C94"/>
    <w:rsid w:val="00F36619"/>
    <w:rsid w:val="00F41C3B"/>
    <w:rsid w:val="00F46276"/>
    <w:rsid w:val="00F74413"/>
    <w:rsid w:val="00F85152"/>
    <w:rsid w:val="00FB7B0C"/>
    <w:rsid w:val="00FD3574"/>
    <w:rsid w:val="00FF1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65CACB"/>
  <w15:chartTrackingRefBased/>
  <w15:docId w15:val="{4493FC2F-A6E2-44B7-BE8C-69B96EBE7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54F63"/>
    <w:pPr>
      <w:ind w:firstLine="720"/>
      <w:jc w:val="both"/>
    </w:pPr>
    <w:rPr>
      <w:rFonts w:ascii="Calibri" w:hAnsi="Calibri"/>
      <w:sz w:val="24"/>
    </w:rPr>
  </w:style>
  <w:style w:type="paragraph" w:styleId="Heading1">
    <w:name w:val="heading 1"/>
    <w:basedOn w:val="Heading2"/>
    <w:next w:val="Normal"/>
    <w:link w:val="Heading1Char"/>
    <w:uiPriority w:val="9"/>
    <w:qFormat/>
    <w:rsid w:val="004B4652"/>
    <w:pPr>
      <w:ind w:firstLine="288"/>
      <w:outlineLvl w:val="0"/>
    </w:pPr>
    <w:rPr>
      <w:rFonts w:ascii="Calibri Light" w:hAnsi="Calibri Light"/>
      <w:b/>
      <w:sz w:val="52"/>
      <w:lang w:val="sr-Cyrl-RS"/>
    </w:rPr>
  </w:style>
  <w:style w:type="paragraph" w:styleId="Heading2">
    <w:name w:val="heading 2"/>
    <w:basedOn w:val="Normal"/>
    <w:next w:val="Normal"/>
    <w:link w:val="Heading2Char"/>
    <w:uiPriority w:val="9"/>
    <w:unhideWhenUsed/>
    <w:qFormat/>
    <w:rsid w:val="004B4652"/>
    <w:pPr>
      <w:keepNext/>
      <w:keepLines/>
      <w:shd w:val="clear" w:color="auto" w:fill="FFFFFF" w:themeFill="background1"/>
      <w:spacing w:before="240" w:after="240" w:line="360" w:lineRule="auto"/>
      <w:jc w:val="left"/>
      <w:outlineLvl w:val="1"/>
    </w:pPr>
    <w:rPr>
      <w:rFonts w:eastAsiaTheme="majorEastAsia" w:cstheme="majorBidi"/>
      <w:color w:val="9B2D1F" w:themeColor="accent2"/>
      <w:sz w:val="40"/>
      <w:szCs w:val="28"/>
    </w:rPr>
  </w:style>
  <w:style w:type="paragraph" w:styleId="Heading3">
    <w:name w:val="heading 3"/>
    <w:basedOn w:val="Normal"/>
    <w:next w:val="Normal"/>
    <w:link w:val="Heading3Char"/>
    <w:uiPriority w:val="9"/>
    <w:unhideWhenUsed/>
    <w:qFormat/>
    <w:rsid w:val="004B4652"/>
    <w:pPr>
      <w:keepNext/>
      <w:keepLines/>
      <w:spacing w:before="120" w:after="120"/>
      <w:ind w:firstLine="1008"/>
      <w:outlineLvl w:val="2"/>
    </w:pPr>
    <w:rPr>
      <w:rFonts w:ascii="Calibri Light" w:eastAsiaTheme="majorEastAsia" w:hAnsi="Calibri Light" w:cstheme="majorBidi"/>
      <w:color w:val="9B2D1F" w:themeColor="accent2"/>
      <w:sz w:val="32"/>
      <w:szCs w:val="24"/>
      <w:lang w:val="sr-Cyrl-RS"/>
    </w:rPr>
  </w:style>
  <w:style w:type="paragraph" w:styleId="Heading4">
    <w:name w:val="heading 4"/>
    <w:basedOn w:val="Normal"/>
    <w:next w:val="Normal"/>
    <w:link w:val="Heading4Char"/>
    <w:uiPriority w:val="9"/>
    <w:unhideWhenUsed/>
    <w:qFormat/>
    <w:rsid w:val="0095174D"/>
    <w:pPr>
      <w:keepNext/>
      <w:keepLines/>
      <w:spacing w:before="40" w:after="0"/>
      <w:outlineLvl w:val="3"/>
    </w:pPr>
    <w:rPr>
      <w:rFonts w:asciiTheme="majorHAnsi" w:eastAsiaTheme="majorEastAsia" w:hAnsiTheme="majorHAnsi" w:cstheme="majorBidi"/>
      <w:i/>
      <w:iCs/>
      <w:color w:val="9D3511" w:themeColor="accent1" w:themeShade="BF"/>
    </w:rPr>
  </w:style>
  <w:style w:type="paragraph" w:styleId="Heading5">
    <w:name w:val="heading 5"/>
    <w:basedOn w:val="Normal"/>
    <w:next w:val="Normal"/>
    <w:link w:val="Heading5Char"/>
    <w:uiPriority w:val="9"/>
    <w:semiHidden/>
    <w:unhideWhenUsed/>
    <w:qFormat/>
    <w:rsid w:val="0095174D"/>
    <w:pPr>
      <w:keepNext/>
      <w:keepLines/>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semiHidden/>
    <w:unhideWhenUsed/>
    <w:qFormat/>
    <w:rsid w:val="0095174D"/>
    <w:pPr>
      <w:keepNext/>
      <w:keepLines/>
      <w:spacing w:before="40" w:after="0"/>
      <w:outlineLvl w:val="5"/>
    </w:pPr>
    <w:rPr>
      <w:rFonts w:asciiTheme="majorHAnsi" w:eastAsiaTheme="majorEastAsia" w:hAnsiTheme="majorHAnsi" w:cstheme="majorBidi"/>
      <w:color w:val="69230B" w:themeColor="accent1" w:themeShade="80"/>
    </w:rPr>
  </w:style>
  <w:style w:type="paragraph" w:styleId="Heading7">
    <w:name w:val="heading 7"/>
    <w:basedOn w:val="Normal"/>
    <w:next w:val="Normal"/>
    <w:link w:val="Heading7Char"/>
    <w:uiPriority w:val="9"/>
    <w:semiHidden/>
    <w:unhideWhenUsed/>
    <w:qFormat/>
    <w:rsid w:val="0095174D"/>
    <w:pPr>
      <w:keepNext/>
      <w:keepLines/>
      <w:spacing w:before="40" w:after="0"/>
      <w:outlineLvl w:val="6"/>
    </w:pPr>
    <w:rPr>
      <w:rFonts w:asciiTheme="majorHAnsi" w:eastAsiaTheme="majorEastAsia" w:hAnsiTheme="majorHAnsi" w:cstheme="majorBidi"/>
      <w:i/>
      <w:iCs/>
      <w:color w:val="69230B" w:themeColor="accent1" w:themeShade="80"/>
    </w:rPr>
  </w:style>
  <w:style w:type="paragraph" w:styleId="Heading8">
    <w:name w:val="heading 8"/>
    <w:basedOn w:val="Normal"/>
    <w:next w:val="Normal"/>
    <w:link w:val="Heading8Char"/>
    <w:uiPriority w:val="9"/>
    <w:semiHidden/>
    <w:unhideWhenUsed/>
    <w:qFormat/>
    <w:rsid w:val="0095174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5174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652"/>
    <w:rPr>
      <w:rFonts w:ascii="Calibri Light" w:eastAsiaTheme="majorEastAsia" w:hAnsi="Calibri Light" w:cstheme="majorBidi"/>
      <w:color w:val="9B2D1F" w:themeColor="accent2"/>
      <w:sz w:val="52"/>
      <w:szCs w:val="28"/>
      <w:shd w:val="clear" w:color="auto" w:fill="FFFFFF" w:themeFill="background1"/>
      <w:lang w:val="sr-Cyrl-RS"/>
    </w:rPr>
  </w:style>
  <w:style w:type="character" w:customStyle="1" w:styleId="Heading2Char">
    <w:name w:val="Heading 2 Char"/>
    <w:basedOn w:val="DefaultParagraphFont"/>
    <w:link w:val="Heading2"/>
    <w:uiPriority w:val="9"/>
    <w:rsid w:val="004B4652"/>
    <w:rPr>
      <w:rFonts w:ascii="Calibri" w:eastAsiaTheme="majorEastAsia" w:hAnsi="Calibri" w:cstheme="majorBidi"/>
      <w:color w:val="9B2D1F" w:themeColor="accent2"/>
      <w:sz w:val="40"/>
      <w:szCs w:val="28"/>
      <w:shd w:val="clear" w:color="auto" w:fill="FFFFFF" w:themeFill="background1"/>
    </w:rPr>
  </w:style>
  <w:style w:type="character" w:customStyle="1" w:styleId="Heading3Char">
    <w:name w:val="Heading 3 Char"/>
    <w:basedOn w:val="DefaultParagraphFont"/>
    <w:link w:val="Heading3"/>
    <w:uiPriority w:val="9"/>
    <w:rsid w:val="004B4652"/>
    <w:rPr>
      <w:rFonts w:ascii="Calibri Light" w:eastAsiaTheme="majorEastAsia" w:hAnsi="Calibri Light" w:cstheme="majorBidi"/>
      <w:color w:val="9B2D1F" w:themeColor="accent2"/>
      <w:sz w:val="32"/>
      <w:szCs w:val="24"/>
      <w:lang w:val="sr-Cyrl-RS"/>
    </w:rPr>
  </w:style>
  <w:style w:type="character" w:customStyle="1" w:styleId="Heading4Char">
    <w:name w:val="Heading 4 Char"/>
    <w:basedOn w:val="DefaultParagraphFont"/>
    <w:link w:val="Heading4"/>
    <w:uiPriority w:val="9"/>
    <w:rsid w:val="0095174D"/>
    <w:rPr>
      <w:rFonts w:asciiTheme="majorHAnsi" w:eastAsiaTheme="majorEastAsia" w:hAnsiTheme="majorHAnsi" w:cstheme="majorBidi"/>
      <w:i/>
      <w:iCs/>
      <w:color w:val="9D3511" w:themeColor="accent1" w:themeShade="BF"/>
    </w:rPr>
  </w:style>
  <w:style w:type="character" w:customStyle="1" w:styleId="Heading5Char">
    <w:name w:val="Heading 5 Char"/>
    <w:basedOn w:val="DefaultParagraphFont"/>
    <w:link w:val="Heading5"/>
    <w:uiPriority w:val="9"/>
    <w:semiHidden/>
    <w:rsid w:val="0095174D"/>
    <w:rPr>
      <w:rFonts w:asciiTheme="majorHAnsi" w:eastAsiaTheme="majorEastAsia" w:hAnsiTheme="majorHAnsi" w:cstheme="majorBidi"/>
      <w:color w:val="9D3511" w:themeColor="accent1" w:themeShade="BF"/>
    </w:rPr>
  </w:style>
  <w:style w:type="character" w:customStyle="1" w:styleId="Heading6Char">
    <w:name w:val="Heading 6 Char"/>
    <w:basedOn w:val="DefaultParagraphFont"/>
    <w:link w:val="Heading6"/>
    <w:uiPriority w:val="9"/>
    <w:semiHidden/>
    <w:rsid w:val="0095174D"/>
    <w:rPr>
      <w:rFonts w:asciiTheme="majorHAnsi" w:eastAsiaTheme="majorEastAsia" w:hAnsiTheme="majorHAnsi" w:cstheme="majorBidi"/>
      <w:color w:val="69230B" w:themeColor="accent1" w:themeShade="80"/>
    </w:rPr>
  </w:style>
  <w:style w:type="character" w:customStyle="1" w:styleId="Heading7Char">
    <w:name w:val="Heading 7 Char"/>
    <w:basedOn w:val="DefaultParagraphFont"/>
    <w:link w:val="Heading7"/>
    <w:uiPriority w:val="9"/>
    <w:semiHidden/>
    <w:rsid w:val="0095174D"/>
    <w:rPr>
      <w:rFonts w:asciiTheme="majorHAnsi" w:eastAsiaTheme="majorEastAsia" w:hAnsiTheme="majorHAnsi" w:cstheme="majorBidi"/>
      <w:i/>
      <w:iCs/>
      <w:color w:val="69230B" w:themeColor="accent1" w:themeShade="80"/>
    </w:rPr>
  </w:style>
  <w:style w:type="character" w:customStyle="1" w:styleId="Heading8Char">
    <w:name w:val="Heading 8 Char"/>
    <w:basedOn w:val="DefaultParagraphFont"/>
    <w:link w:val="Heading8"/>
    <w:uiPriority w:val="9"/>
    <w:semiHidden/>
    <w:rsid w:val="0095174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5174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5174D"/>
    <w:pPr>
      <w:spacing w:after="200" w:line="240" w:lineRule="auto"/>
    </w:pPr>
    <w:rPr>
      <w:i/>
      <w:iCs/>
      <w:color w:val="696464" w:themeColor="text2"/>
      <w:sz w:val="18"/>
      <w:szCs w:val="18"/>
    </w:rPr>
  </w:style>
  <w:style w:type="paragraph" w:styleId="Title">
    <w:name w:val="Title"/>
    <w:basedOn w:val="Normal"/>
    <w:next w:val="Normal"/>
    <w:link w:val="TitleChar"/>
    <w:uiPriority w:val="10"/>
    <w:qFormat/>
    <w:rsid w:val="0095174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5174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5174D"/>
    <w:pPr>
      <w:numPr>
        <w:ilvl w:val="1"/>
      </w:numPr>
      <w:ind w:firstLine="720"/>
    </w:pPr>
    <w:rPr>
      <w:color w:val="5A5A5A" w:themeColor="text1" w:themeTint="A5"/>
      <w:spacing w:val="15"/>
    </w:rPr>
  </w:style>
  <w:style w:type="character" w:customStyle="1" w:styleId="SubtitleChar">
    <w:name w:val="Subtitle Char"/>
    <w:basedOn w:val="DefaultParagraphFont"/>
    <w:link w:val="Subtitle"/>
    <w:uiPriority w:val="11"/>
    <w:rsid w:val="0095174D"/>
    <w:rPr>
      <w:color w:val="5A5A5A" w:themeColor="text1" w:themeTint="A5"/>
      <w:spacing w:val="15"/>
    </w:rPr>
  </w:style>
  <w:style w:type="paragraph" w:styleId="TOCHeading">
    <w:name w:val="TOC Heading"/>
    <w:basedOn w:val="Heading1"/>
    <w:next w:val="Normal"/>
    <w:uiPriority w:val="39"/>
    <w:unhideWhenUsed/>
    <w:qFormat/>
    <w:rsid w:val="0095174D"/>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styleId="ListTable7Colorful-Accent1">
    <w:name w:val="List Table 7 Colorful Accent 1"/>
    <w:basedOn w:val="TableNormal"/>
    <w:uiPriority w:val="52"/>
    <w:pPr>
      <w:spacing w:after="0" w:line="240" w:lineRule="auto"/>
    </w:pPr>
    <w:rPr>
      <w:color w:val="9D3511"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D3481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3481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3481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34817" w:themeColor="accent1"/>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CellMar>
        <w:top w:w="29" w:type="dxa"/>
        <w:bottom w:w="29" w:type="dxa"/>
      </w:tblCellMar>
    </w:tblPr>
    <w:tblStylePr w:type="firstRow">
      <w:rPr>
        <w:b/>
        <w:bCs/>
        <w:color w:val="FFFFFF" w:themeColor="background1"/>
      </w:rPr>
      <w:tblPr/>
      <w:tcPr>
        <w:tcBorders>
          <w:top w:val="single" w:sz="4" w:space="0" w:color="855D5D" w:themeColor="accent6"/>
          <w:left w:val="single" w:sz="4" w:space="0" w:color="855D5D" w:themeColor="accent6"/>
          <w:bottom w:val="single" w:sz="4" w:space="0" w:color="855D5D" w:themeColor="accent6"/>
          <w:right w:val="single" w:sz="4" w:space="0" w:color="855D5D" w:themeColor="accent6"/>
          <w:insideH w:val="nil"/>
          <w:insideV w:val="nil"/>
        </w:tcBorders>
        <w:shd w:val="clear" w:color="auto" w:fill="855D5D" w:themeFill="accent6"/>
      </w:tcPr>
    </w:tblStylePr>
    <w:tblStylePr w:type="lastRow">
      <w:rPr>
        <w:b/>
        <w:bCs/>
      </w:rPr>
      <w:tblPr/>
      <w:tcPr>
        <w:tcBorders>
          <w:top w:val="double" w:sz="4" w:space="0" w:color="855D5D" w:themeColor="accent6"/>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EE8C69" w:themeColor="accent1" w:themeTint="99"/>
        <w:bottom w:val="single" w:sz="4" w:space="0" w:color="EE8C69" w:themeColor="accent1" w:themeTint="99"/>
        <w:insideH w:val="single" w:sz="4" w:space="0" w:color="EE8C69"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DE6A5C" w:themeColor="accent2" w:themeTint="99"/>
        </w:tcBorders>
      </w:tcPr>
    </w:tblStylePr>
    <w:tblStylePr w:type="lastRow">
      <w:rPr>
        <w:b/>
        <w:bCs/>
      </w:rPr>
      <w:tblPr/>
      <w:tcPr>
        <w:tcBorders>
          <w:top w:val="sing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CellMar>
        <w:top w:w="29" w:type="dxa"/>
        <w:bottom w:w="29" w:type="dxa"/>
      </w:tblCellMar>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insideV w:val="nil"/>
        </w:tcBorders>
        <w:shd w:val="clear" w:color="auto" w:fill="9B2D1F" w:themeFill="accent2"/>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0BCBC" w:themeColor="accent6" w:themeTint="66"/>
        <w:left w:val="single" w:sz="4" w:space="0" w:color="D0BCBC" w:themeColor="accent6" w:themeTint="66"/>
        <w:bottom w:val="single" w:sz="4" w:space="0" w:color="D0BCBC" w:themeColor="accent6" w:themeTint="66"/>
        <w:right w:val="single" w:sz="4" w:space="0" w:color="D0BCBC" w:themeColor="accent6" w:themeTint="66"/>
        <w:insideH w:val="single" w:sz="4" w:space="0" w:color="D0BCBC" w:themeColor="accent6" w:themeTint="66"/>
        <w:insideV w:val="single" w:sz="4" w:space="0" w:color="D0BCBC" w:themeColor="accent6" w:themeTint="66"/>
      </w:tblBorders>
      <w:tblCellMar>
        <w:top w:w="29" w:type="dxa"/>
        <w:bottom w:w="29" w:type="dxa"/>
      </w:tblCellMar>
    </w:tblPr>
    <w:tblStylePr w:type="firstRow">
      <w:rPr>
        <w:b/>
        <w:bCs/>
      </w:rPr>
      <w:tblPr/>
      <w:tcPr>
        <w:tcBorders>
          <w:bottom w:val="single" w:sz="12" w:space="0" w:color="B89A9A" w:themeColor="accent6" w:themeTint="99"/>
        </w:tcBorders>
      </w:tcPr>
    </w:tblStylePr>
    <w:tblStylePr w:type="lastRow">
      <w:rPr>
        <w:b/>
        <w:bCs/>
      </w:rPr>
      <w:tblPr/>
      <w:tcPr>
        <w:tcBorders>
          <w:top w:val="double" w:sz="2" w:space="0" w:color="B89A9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B89A9A" w:themeColor="accent6" w:themeTint="99"/>
        </w:tcBorders>
      </w:tcPr>
    </w:tblStylePr>
    <w:tblStylePr w:type="lastRow">
      <w:rPr>
        <w:b/>
        <w:bCs/>
      </w:rPr>
      <w:tblPr/>
      <w:tcPr>
        <w:tcBorders>
          <w:top w:val="sing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paragraph" w:styleId="Footer">
    <w:name w:val="footer"/>
    <w:basedOn w:val="Normal"/>
    <w:link w:val="FooterChar"/>
    <w:uiPriority w:val="99"/>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D34817" w:themeColor="accent1"/>
      </w:tblBorders>
      <w:tblCellMar>
        <w:top w:w="29" w:type="dxa"/>
        <w:bottom w:w="29" w:type="dxa"/>
      </w:tblCellMar>
    </w:tblPr>
    <w:tblStylePr w:type="firstRow">
      <w:rPr>
        <w:b w:val="0"/>
        <w:bCs/>
      </w:rPr>
      <w:tblPr/>
      <w:tcPr>
        <w:tcBorders>
          <w:top w:val="nil"/>
          <w:left w:val="nil"/>
          <w:bottom w:val="single" w:sz="12" w:space="0" w:color="D34817" w:themeColor="accent1"/>
          <w:right w:val="nil"/>
          <w:insideH w:val="nil"/>
          <w:insideV w:val="nil"/>
          <w:tl2br w:val="nil"/>
          <w:tr2bl w:val="nil"/>
        </w:tcBorders>
      </w:tcPr>
    </w:tblStylePr>
    <w:tblStylePr w:type="lastRow">
      <w:rPr>
        <w:b/>
        <w:bCs/>
      </w:rPr>
      <w:tblPr/>
      <w:tcPr>
        <w:tcBorders>
          <w:top w:val="double" w:sz="2" w:space="0" w:color="EE8C69"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EE8C69" w:themeColor="accent1" w:themeTint="99"/>
        <w:bottom w:val="single" w:sz="2" w:space="0" w:color="EE8C69" w:themeColor="accent1" w:themeTint="99"/>
        <w:insideH w:val="single" w:sz="2" w:space="0" w:color="EE8C69" w:themeColor="accent1" w:themeTint="99"/>
        <w:insideV w:val="single" w:sz="2" w:space="0" w:color="EE8C69" w:themeColor="accent1" w:themeTint="99"/>
      </w:tblBorders>
      <w:tblCellMar>
        <w:top w:w="29" w:type="dxa"/>
        <w:bottom w:w="29" w:type="dxa"/>
      </w:tblCellMar>
    </w:tblPr>
    <w:tblStylePr w:type="firstRow">
      <w:rPr>
        <w:b/>
        <w:bCs/>
      </w:rPr>
      <w:tblPr/>
      <w:tcPr>
        <w:tcBorders>
          <w:top w:val="nil"/>
          <w:bottom w:val="single" w:sz="12" w:space="0" w:color="EE8C69" w:themeColor="accent1" w:themeTint="99"/>
          <w:insideH w:val="nil"/>
          <w:insideV w:val="nil"/>
        </w:tcBorders>
        <w:shd w:val="clear" w:color="auto" w:fill="FFFFFF" w:themeFill="background1"/>
      </w:tcPr>
    </w:tblStylePr>
    <w:tblStylePr w:type="lastRow">
      <w:rPr>
        <w:b/>
        <w:bCs/>
      </w:rPr>
      <w:tblPr/>
      <w:tcPr>
        <w:tcBorders>
          <w:top w:val="double" w:sz="2" w:space="0" w:color="EE8C6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customStyle="1" w:styleId="Logo">
    <w:name w:val="Logo"/>
    <w:basedOn w:val="Normal"/>
    <w:next w:val="Normal"/>
    <w:uiPriority w:val="1"/>
    <w:pPr>
      <w:spacing w:after="1440"/>
      <w:jc w:val="right"/>
    </w:pPr>
    <w:rPr>
      <w:color w:val="4E4A4A"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bottom w:val="single" w:sz="4" w:space="0" w:color="C7BBA5" w:themeColor="accent3" w:themeTint="99"/>
        </w:tcBorders>
      </w:tcPr>
    </w:tblStylePr>
    <w:tblStylePr w:type="nwCell">
      <w:tblPr/>
      <w:tcPr>
        <w:tcBorders>
          <w:bottom w:val="single" w:sz="4" w:space="0" w:color="C7BBA5" w:themeColor="accent3" w:themeTint="99"/>
        </w:tcBorders>
      </w:tcPr>
    </w:tblStylePr>
    <w:tblStylePr w:type="seCell">
      <w:tblPr/>
      <w:tcPr>
        <w:tcBorders>
          <w:top w:val="single" w:sz="4" w:space="0" w:color="C7BBA5" w:themeColor="accent3" w:themeTint="99"/>
        </w:tcBorders>
      </w:tcPr>
    </w:tblStylePr>
    <w:tblStylePr w:type="swCell">
      <w:tblPr/>
      <w:tcPr>
        <w:tcBorders>
          <w:top w:val="single" w:sz="4" w:space="0" w:color="C7BBA5"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jc w:val="right"/>
    </w:pPr>
  </w:style>
  <w:style w:type="paragraph" w:styleId="Signature">
    <w:name w:val="Signature"/>
    <w:basedOn w:val="Normal"/>
    <w:link w:val="SignatureChar"/>
    <w:uiPriority w:val="1"/>
    <w:pPr>
      <w:spacing w:after="360" w:line="276" w:lineRule="auto"/>
      <w:jc w:val="center"/>
    </w:pPr>
    <w:rPr>
      <w:sz w:val="16"/>
      <w:szCs w:val="16"/>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pPr>
      <w:jc w:val="center"/>
    </w:pPr>
    <w:rPr>
      <w:sz w:val="20"/>
      <w:szCs w:val="20"/>
    </w:rPr>
  </w:style>
  <w:style w:type="paragraph" w:customStyle="1" w:styleId="Rightalign">
    <w:name w:val="Right align"/>
    <w:basedOn w:val="Normal"/>
    <w:uiPriority w:val="1"/>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E99C92" w:themeColor="accent2" w:themeTint="66"/>
        <w:left w:val="single" w:sz="4" w:space="0" w:color="E99C92" w:themeColor="accent2" w:themeTint="66"/>
        <w:bottom w:val="single" w:sz="4" w:space="0" w:color="E99C92" w:themeColor="accent2" w:themeTint="66"/>
        <w:right w:val="single" w:sz="4" w:space="0" w:color="E99C92" w:themeColor="accent2" w:themeTint="66"/>
        <w:insideH w:val="single" w:sz="4" w:space="0" w:color="E99C92" w:themeColor="accent2" w:themeTint="66"/>
        <w:insideV w:val="single" w:sz="4" w:space="0" w:color="E99C92" w:themeColor="accent2" w:themeTint="66"/>
      </w:tblBorders>
    </w:tblPr>
    <w:tblStylePr w:type="firstRow">
      <w:rPr>
        <w:b/>
        <w:bCs/>
      </w:rPr>
      <w:tblPr/>
      <w:tcPr>
        <w:tcBorders>
          <w:bottom w:val="single" w:sz="12" w:space="0" w:color="DE6A5C" w:themeColor="accent2" w:themeTint="99"/>
        </w:tcBorders>
      </w:tcPr>
    </w:tblStylePr>
    <w:tblStylePr w:type="lastRow">
      <w:rPr>
        <w:b/>
        <w:bCs/>
      </w:rPr>
      <w:tblPr/>
      <w:tcPr>
        <w:tcBorders>
          <w:top w:val="double" w:sz="2" w:space="0" w:color="DE6A5C"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1">
    <w:name w:val="toc 1"/>
    <w:basedOn w:val="Normal"/>
    <w:next w:val="Normal"/>
    <w:autoRedefine/>
    <w:uiPriority w:val="39"/>
    <w:unhideWhenUsed/>
    <w:rsid w:val="00B92FB9"/>
    <w:pPr>
      <w:spacing w:after="100"/>
    </w:pPr>
  </w:style>
  <w:style w:type="character" w:styleId="Hyperlink">
    <w:name w:val="Hyperlink"/>
    <w:basedOn w:val="DefaultParagraphFont"/>
    <w:uiPriority w:val="99"/>
    <w:unhideWhenUsed/>
    <w:rsid w:val="00B92FB9"/>
    <w:rPr>
      <w:color w:val="CC9900" w:themeColor="hyperlink"/>
      <w:u w:val="single"/>
    </w:rPr>
  </w:style>
  <w:style w:type="table" w:styleId="ListTable3-Accent1">
    <w:name w:val="List Table 3 Accent 1"/>
    <w:basedOn w:val="TableNormal"/>
    <w:uiPriority w:val="48"/>
    <w:rsid w:val="00B92FB9"/>
    <w:pPr>
      <w:spacing w:after="0" w:line="240" w:lineRule="auto"/>
    </w:pPr>
    <w:tblPr>
      <w:tblStyleRowBandSize w:val="1"/>
      <w:tblStyleColBandSize w:val="1"/>
      <w:tblBorders>
        <w:top w:val="single" w:sz="4" w:space="0" w:color="D34817" w:themeColor="accent1"/>
        <w:left w:val="single" w:sz="4" w:space="0" w:color="D34817" w:themeColor="accent1"/>
        <w:bottom w:val="single" w:sz="4" w:space="0" w:color="D34817" w:themeColor="accent1"/>
        <w:right w:val="single" w:sz="4" w:space="0" w:color="D34817" w:themeColor="accent1"/>
      </w:tblBorders>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table" w:styleId="GridTable3-Accent5">
    <w:name w:val="Grid Table 3 Accent 5"/>
    <w:basedOn w:val="TableNormal"/>
    <w:uiPriority w:val="48"/>
    <w:rsid w:val="00B92FB9"/>
    <w:pPr>
      <w:spacing w:after="0" w:line="240" w:lineRule="auto"/>
    </w:p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bottom w:val="single" w:sz="4" w:space="0" w:color="BDB5B5" w:themeColor="accent5" w:themeTint="99"/>
        </w:tcBorders>
      </w:tcPr>
    </w:tblStylePr>
    <w:tblStylePr w:type="nwCell">
      <w:tblPr/>
      <w:tcPr>
        <w:tcBorders>
          <w:bottom w:val="single" w:sz="4" w:space="0" w:color="BDB5B5" w:themeColor="accent5" w:themeTint="99"/>
        </w:tcBorders>
      </w:tcPr>
    </w:tblStylePr>
    <w:tblStylePr w:type="seCell">
      <w:tblPr/>
      <w:tcPr>
        <w:tcBorders>
          <w:top w:val="single" w:sz="4" w:space="0" w:color="BDB5B5" w:themeColor="accent5" w:themeTint="99"/>
        </w:tcBorders>
      </w:tcPr>
    </w:tblStylePr>
    <w:tblStylePr w:type="swCell">
      <w:tblPr/>
      <w:tcPr>
        <w:tcBorders>
          <w:top w:val="single" w:sz="4" w:space="0" w:color="BDB5B5" w:themeColor="accent5" w:themeTint="99"/>
        </w:tcBorders>
      </w:tcPr>
    </w:tblStylePr>
  </w:style>
  <w:style w:type="character" w:styleId="Strong">
    <w:name w:val="Strong"/>
    <w:basedOn w:val="DefaultParagraphFont"/>
    <w:uiPriority w:val="22"/>
    <w:qFormat/>
    <w:rsid w:val="0095174D"/>
    <w:rPr>
      <w:b/>
      <w:bCs/>
      <w:color w:val="auto"/>
    </w:rPr>
  </w:style>
  <w:style w:type="character" w:styleId="Emphasis">
    <w:name w:val="Emphasis"/>
    <w:basedOn w:val="DefaultParagraphFont"/>
    <w:uiPriority w:val="20"/>
    <w:qFormat/>
    <w:rsid w:val="0095174D"/>
    <w:rPr>
      <w:i/>
      <w:iCs/>
      <w:color w:val="auto"/>
    </w:rPr>
  </w:style>
  <w:style w:type="paragraph" w:styleId="NoSpacing">
    <w:name w:val="No Spacing"/>
    <w:uiPriority w:val="1"/>
    <w:qFormat/>
    <w:rsid w:val="0095174D"/>
    <w:pPr>
      <w:spacing w:after="0" w:line="240" w:lineRule="auto"/>
    </w:pPr>
  </w:style>
  <w:style w:type="paragraph" w:styleId="Quote">
    <w:name w:val="Quote"/>
    <w:basedOn w:val="Normal"/>
    <w:next w:val="Normal"/>
    <w:link w:val="QuoteChar"/>
    <w:uiPriority w:val="29"/>
    <w:qFormat/>
    <w:rsid w:val="0095174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5174D"/>
    <w:rPr>
      <w:i/>
      <w:iCs/>
      <w:color w:val="404040" w:themeColor="text1" w:themeTint="BF"/>
    </w:rPr>
  </w:style>
  <w:style w:type="paragraph" w:styleId="IntenseQuote">
    <w:name w:val="Intense Quote"/>
    <w:basedOn w:val="Normal"/>
    <w:next w:val="Normal"/>
    <w:link w:val="IntenseQuoteChar"/>
    <w:uiPriority w:val="30"/>
    <w:qFormat/>
    <w:rsid w:val="0095174D"/>
    <w:pPr>
      <w:pBdr>
        <w:top w:val="single" w:sz="4" w:space="10" w:color="D34817" w:themeColor="accent1"/>
        <w:bottom w:val="single" w:sz="4" w:space="10" w:color="D34817" w:themeColor="accent1"/>
      </w:pBdr>
      <w:spacing w:before="360" w:after="360"/>
      <w:ind w:left="864" w:right="864"/>
      <w:jc w:val="center"/>
    </w:pPr>
    <w:rPr>
      <w:i/>
      <w:iCs/>
      <w:color w:val="D34817" w:themeColor="accent1"/>
    </w:rPr>
  </w:style>
  <w:style w:type="character" w:customStyle="1" w:styleId="IntenseQuoteChar">
    <w:name w:val="Intense Quote Char"/>
    <w:basedOn w:val="DefaultParagraphFont"/>
    <w:link w:val="IntenseQuote"/>
    <w:uiPriority w:val="30"/>
    <w:rsid w:val="0095174D"/>
    <w:rPr>
      <w:i/>
      <w:iCs/>
      <w:color w:val="D34817" w:themeColor="accent1"/>
    </w:rPr>
  </w:style>
  <w:style w:type="character" w:styleId="SubtleEmphasis">
    <w:name w:val="Subtle Emphasis"/>
    <w:basedOn w:val="DefaultParagraphFont"/>
    <w:uiPriority w:val="19"/>
    <w:qFormat/>
    <w:rsid w:val="0095174D"/>
    <w:rPr>
      <w:i/>
      <w:iCs/>
      <w:color w:val="404040" w:themeColor="text1" w:themeTint="BF"/>
    </w:rPr>
  </w:style>
  <w:style w:type="character" w:styleId="IntenseEmphasis">
    <w:name w:val="Intense Emphasis"/>
    <w:basedOn w:val="DefaultParagraphFont"/>
    <w:uiPriority w:val="21"/>
    <w:qFormat/>
    <w:rsid w:val="0095174D"/>
    <w:rPr>
      <w:i/>
      <w:iCs/>
      <w:color w:val="D34817" w:themeColor="accent1"/>
    </w:rPr>
  </w:style>
  <w:style w:type="character" w:styleId="SubtleReference">
    <w:name w:val="Subtle Reference"/>
    <w:basedOn w:val="DefaultParagraphFont"/>
    <w:uiPriority w:val="31"/>
    <w:qFormat/>
    <w:rsid w:val="0095174D"/>
    <w:rPr>
      <w:smallCaps/>
      <w:color w:val="404040" w:themeColor="text1" w:themeTint="BF"/>
    </w:rPr>
  </w:style>
  <w:style w:type="character" w:styleId="IntenseReference">
    <w:name w:val="Intense Reference"/>
    <w:basedOn w:val="DefaultParagraphFont"/>
    <w:uiPriority w:val="32"/>
    <w:qFormat/>
    <w:rsid w:val="0095174D"/>
    <w:rPr>
      <w:b/>
      <w:bCs/>
      <w:smallCaps/>
      <w:color w:val="D34817" w:themeColor="accent1"/>
      <w:spacing w:val="5"/>
    </w:rPr>
  </w:style>
  <w:style w:type="character" w:styleId="BookTitle">
    <w:name w:val="Book Title"/>
    <w:basedOn w:val="DefaultParagraphFont"/>
    <w:uiPriority w:val="33"/>
    <w:qFormat/>
    <w:rsid w:val="0095174D"/>
    <w:rPr>
      <w:b/>
      <w:bCs/>
      <w:i/>
      <w:iCs/>
      <w:spacing w:val="5"/>
    </w:rPr>
  </w:style>
  <w:style w:type="paragraph" w:styleId="TOC2">
    <w:name w:val="toc 2"/>
    <w:basedOn w:val="Normal"/>
    <w:next w:val="Normal"/>
    <w:autoRedefine/>
    <w:uiPriority w:val="39"/>
    <w:unhideWhenUsed/>
    <w:rsid w:val="0095174D"/>
    <w:pPr>
      <w:spacing w:after="100"/>
      <w:ind w:left="220"/>
    </w:pPr>
  </w:style>
  <w:style w:type="paragraph" w:styleId="BalloonText">
    <w:name w:val="Balloon Text"/>
    <w:basedOn w:val="Normal"/>
    <w:link w:val="BalloonTextChar"/>
    <w:uiPriority w:val="99"/>
    <w:semiHidden/>
    <w:unhideWhenUsed/>
    <w:rsid w:val="00951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174D"/>
    <w:rPr>
      <w:rFonts w:ascii="Segoe UI" w:hAnsi="Segoe UI" w:cs="Segoe UI"/>
      <w:sz w:val="18"/>
      <w:szCs w:val="18"/>
    </w:rPr>
  </w:style>
  <w:style w:type="paragraph" w:styleId="ListParagraph">
    <w:name w:val="List Paragraph"/>
    <w:basedOn w:val="Normal"/>
    <w:uiPriority w:val="34"/>
    <w:qFormat/>
    <w:rsid w:val="00547C9E"/>
    <w:pPr>
      <w:ind w:left="720"/>
      <w:contextualSpacing/>
    </w:pPr>
    <w:rPr>
      <w:rFonts w:eastAsiaTheme="minorHAnsi"/>
      <w:lang w:eastAsia="en-US"/>
    </w:rPr>
  </w:style>
  <w:style w:type="paragraph" w:styleId="TOC3">
    <w:name w:val="toc 3"/>
    <w:basedOn w:val="Normal"/>
    <w:next w:val="Normal"/>
    <w:autoRedefine/>
    <w:uiPriority w:val="39"/>
    <w:unhideWhenUsed/>
    <w:rsid w:val="00AC7A60"/>
    <w:pPr>
      <w:spacing w:after="100"/>
      <w:ind w:left="440"/>
    </w:pPr>
  </w:style>
  <w:style w:type="character" w:styleId="CommentReference">
    <w:name w:val="annotation reference"/>
    <w:basedOn w:val="DefaultParagraphFont"/>
    <w:uiPriority w:val="99"/>
    <w:semiHidden/>
    <w:unhideWhenUsed/>
    <w:rsid w:val="000C46FF"/>
    <w:rPr>
      <w:sz w:val="16"/>
      <w:szCs w:val="16"/>
    </w:rPr>
  </w:style>
  <w:style w:type="paragraph" w:styleId="CommentText">
    <w:name w:val="annotation text"/>
    <w:basedOn w:val="Normal"/>
    <w:link w:val="CommentTextChar"/>
    <w:uiPriority w:val="99"/>
    <w:semiHidden/>
    <w:unhideWhenUsed/>
    <w:rsid w:val="000C46FF"/>
    <w:pPr>
      <w:spacing w:line="240" w:lineRule="auto"/>
    </w:pPr>
    <w:rPr>
      <w:sz w:val="20"/>
      <w:szCs w:val="20"/>
    </w:rPr>
  </w:style>
  <w:style w:type="character" w:customStyle="1" w:styleId="CommentTextChar">
    <w:name w:val="Comment Text Char"/>
    <w:basedOn w:val="DefaultParagraphFont"/>
    <w:link w:val="CommentText"/>
    <w:uiPriority w:val="99"/>
    <w:semiHidden/>
    <w:rsid w:val="000C46FF"/>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0C46FF"/>
    <w:rPr>
      <w:b/>
      <w:bCs/>
    </w:rPr>
  </w:style>
  <w:style w:type="character" w:customStyle="1" w:styleId="CommentSubjectChar">
    <w:name w:val="Comment Subject Char"/>
    <w:basedOn w:val="CommentTextChar"/>
    <w:link w:val="CommentSubject"/>
    <w:uiPriority w:val="99"/>
    <w:semiHidden/>
    <w:rsid w:val="000C46FF"/>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174517">
      <w:bodyDiv w:val="1"/>
      <w:marLeft w:val="0"/>
      <w:marRight w:val="0"/>
      <w:marTop w:val="0"/>
      <w:marBottom w:val="0"/>
      <w:divBdr>
        <w:top w:val="none" w:sz="0" w:space="0" w:color="auto"/>
        <w:left w:val="none" w:sz="0" w:space="0" w:color="auto"/>
        <w:bottom w:val="none" w:sz="0" w:space="0" w:color="auto"/>
        <w:right w:val="none" w:sz="0" w:space="0" w:color="auto"/>
      </w:divBdr>
    </w:div>
    <w:div w:id="904880015">
      <w:bodyDiv w:val="1"/>
      <w:marLeft w:val="0"/>
      <w:marRight w:val="0"/>
      <w:marTop w:val="0"/>
      <w:marBottom w:val="0"/>
      <w:divBdr>
        <w:top w:val="none" w:sz="0" w:space="0" w:color="auto"/>
        <w:left w:val="none" w:sz="0" w:space="0" w:color="auto"/>
        <w:bottom w:val="none" w:sz="0" w:space="0" w:color="auto"/>
        <w:right w:val="none" w:sz="0" w:space="0" w:color="auto"/>
      </w:divBdr>
    </w:div>
    <w:div w:id="1077171284">
      <w:bodyDiv w:val="1"/>
      <w:marLeft w:val="0"/>
      <w:marRight w:val="0"/>
      <w:marTop w:val="0"/>
      <w:marBottom w:val="0"/>
      <w:divBdr>
        <w:top w:val="none" w:sz="0" w:space="0" w:color="auto"/>
        <w:left w:val="none" w:sz="0" w:space="0" w:color="auto"/>
        <w:bottom w:val="none" w:sz="0" w:space="0" w:color="auto"/>
        <w:right w:val="none" w:sz="0" w:space="0" w:color="auto"/>
      </w:divBdr>
    </w:div>
    <w:div w:id="1217471134">
      <w:bodyDiv w:val="1"/>
      <w:marLeft w:val="0"/>
      <w:marRight w:val="0"/>
      <w:marTop w:val="0"/>
      <w:marBottom w:val="0"/>
      <w:divBdr>
        <w:top w:val="none" w:sz="0" w:space="0" w:color="auto"/>
        <w:left w:val="none" w:sz="0" w:space="0" w:color="auto"/>
        <w:bottom w:val="none" w:sz="0" w:space="0" w:color="auto"/>
        <w:right w:val="none" w:sz="0" w:space="0" w:color="auto"/>
      </w:divBdr>
    </w:div>
    <w:div w:id="1582064407">
      <w:bodyDiv w:val="1"/>
      <w:marLeft w:val="0"/>
      <w:marRight w:val="0"/>
      <w:marTop w:val="0"/>
      <w:marBottom w:val="0"/>
      <w:divBdr>
        <w:top w:val="none" w:sz="0" w:space="0" w:color="auto"/>
        <w:left w:val="none" w:sz="0" w:space="0" w:color="auto"/>
        <w:bottom w:val="none" w:sz="0" w:space="0" w:color="auto"/>
        <w:right w:val="none" w:sz="0" w:space="0" w:color="auto"/>
      </w:divBdr>
    </w:div>
    <w:div w:id="165926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7.png"/><Relationship Id="rId11"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vana\AppData\Roaming\Microsoft\Templates\Tactical%20business%20marketing%20plan.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130.jpeg"/><Relationship Id="rId1" Type="http://schemas.openxmlformats.org/officeDocument/2006/relationships/image" Target="../media/image129.jpeg"/></Relationships>
</file>

<file path=word/theme/theme1.xml><?xml version="1.0" encoding="utf-8"?>
<a:theme xmlns:a="http://schemas.openxmlformats.org/drawingml/2006/main" name="Organic">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2.xml><?xml version="1.0" encoding="utf-8"?>
<ds:datastoreItem xmlns:ds="http://schemas.openxmlformats.org/officeDocument/2006/customXml" ds:itemID="{2F3F1D51-AF60-469E-AB1A-359BA8E38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335</TotalTime>
  <Pages>118</Pages>
  <Words>7894</Words>
  <Characters>44997</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СПЕЦИФИКАЦИЈА              ДИЗАЈНА                     СОФТВЕРА</vt:lpstr>
    </vt:vector>
  </TitlesOfParts>
  <Company/>
  <LinksUpToDate>false</LinksUpToDate>
  <CharactersWithSpaces>52786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СПЕЦИФИКАЦИЈА              ДИЗАЈНА                     СОФТВЕРА</dc:title>
  <dc:subject/>
  <dc:creator>Jovana</dc:creator>
  <cp:keywords/>
  <cp:lastModifiedBy>Boban</cp:lastModifiedBy>
  <cp:revision>32</cp:revision>
  <dcterms:created xsi:type="dcterms:W3CDTF">2017-06-04T11:34:00Z</dcterms:created>
  <dcterms:modified xsi:type="dcterms:W3CDTF">2017-06-11T20:54:00Z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