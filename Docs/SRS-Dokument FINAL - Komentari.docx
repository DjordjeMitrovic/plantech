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80643435" w:displacedByCustomXml="next"/>
    <w:bookmarkEnd w:id="0" w:displacedByCustomXml="next"/>
    <w:bookmarkStart w:id="1" w:name="_Toc480710300" w:displacedByCustomXml="next"/>
    <w:bookmarkStart w:id="2" w:name="_Toc480709708" w:displacedByCustomXml="next"/>
    <w:bookmarkStart w:id="3" w:name="_Toc480662601" w:displacedByCustomXml="next"/>
    <w:sdt>
      <w:sdtPr>
        <w:rPr>
          <w:rFonts w:ascii="Calibri" w:eastAsiaTheme="minorEastAsia" w:hAnsi="Calibri" w:cstheme="minorBidi"/>
          <w:color w:val="auto"/>
          <w:sz w:val="24"/>
          <w:szCs w:val="22"/>
          <w:lang w:val="en-US"/>
        </w:rPr>
        <w:id w:val="-1410150343"/>
        <w:docPartObj>
          <w:docPartGallery w:val="Cover Pages"/>
          <w:docPartUnique/>
        </w:docPartObj>
      </w:sdtPr>
      <w:sdtEndPr/>
      <w:sdtContent>
        <w:p w:rsidR="00CE3EBE" w:rsidRPr="004C5D40" w:rsidRDefault="00CE3EBE" w:rsidP="004B4652">
          <w:pPr>
            <w:pStyle w:val="Heading3"/>
          </w:pPr>
          <w:r w:rsidRPr="004C5D40">
            <w:rPr>
              <w:noProof/>
              <w:lang w:val="en-US" w:eastAsia="en-US"/>
            </w:rPr>
            <w:drawing>
              <wp:anchor distT="0" distB="0" distL="114300" distR="114300" simplePos="0" relativeHeight="251665408" behindDoc="1" locked="0" layoutInCell="1" allowOverlap="1" wp14:anchorId="08DD8CCB" wp14:editId="366EEF02">
                <wp:simplePos x="0" y="0"/>
                <wp:positionH relativeFrom="column">
                  <wp:posOffset>5381625</wp:posOffset>
                </wp:positionH>
                <wp:positionV relativeFrom="paragraph">
                  <wp:posOffset>-386715</wp:posOffset>
                </wp:positionV>
                <wp:extent cx="1128156" cy="10210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i.png"/>
                        <pic:cNvPicPr/>
                      </pic:nvPicPr>
                      <pic:blipFill>
                        <a:blip r:embed="rId10">
                          <a:extLst>
                            <a:ext uri="{28A0092B-C50C-407E-A947-70E740481C1C}">
                              <a14:useLocalDpi xmlns:a14="http://schemas.microsoft.com/office/drawing/2010/main" val="0"/>
                            </a:ext>
                          </a:extLst>
                        </a:blip>
                        <a:stretch>
                          <a:fillRect/>
                        </a:stretch>
                      </pic:blipFill>
                      <pic:spPr>
                        <a:xfrm>
                          <a:off x="0" y="0"/>
                          <a:ext cx="1128156" cy="1021080"/>
                        </a:xfrm>
                        <a:prstGeom prst="rect">
                          <a:avLst/>
                        </a:prstGeom>
                      </pic:spPr>
                    </pic:pic>
                  </a:graphicData>
                </a:graphic>
                <wp14:sizeRelH relativeFrom="page">
                  <wp14:pctWidth>0</wp14:pctWidth>
                </wp14:sizeRelH>
                <wp14:sizeRelV relativeFrom="page">
                  <wp14:pctHeight>0</wp14:pctHeight>
                </wp14:sizeRelV>
              </wp:anchor>
            </w:drawing>
          </w:r>
          <w:r w:rsidR="008F7360" w:rsidRPr="004C5D40">
            <w:rPr>
              <w:noProof/>
              <w:lang w:val="en-US" w:eastAsia="en-US"/>
            </w:rPr>
            <mc:AlternateContent>
              <mc:Choice Requires="wps">
                <w:drawing>
                  <wp:anchor distT="0" distB="0" distL="114300" distR="114300" simplePos="0" relativeHeight="251662336" behindDoc="0" locked="1" layoutInCell="1" allowOverlap="1" wp14:anchorId="58D40075" wp14:editId="58227573">
                    <wp:simplePos x="0" y="0"/>
                    <wp:positionH relativeFrom="margin">
                      <wp:posOffset>1152525</wp:posOffset>
                    </wp:positionH>
                    <wp:positionV relativeFrom="margin">
                      <wp:posOffset>-247650</wp:posOffset>
                    </wp:positionV>
                    <wp:extent cx="44608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44608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2117" w:rsidRPr="0036645C" w:rsidRDefault="00BC2117" w:rsidP="00E72C82">
                                <w:pPr>
                                  <w:pStyle w:val="Header"/>
                                  <w:spacing w:after="0"/>
                                  <w:rPr>
                                    <w:color w:val="000000" w:themeColor="text1"/>
                                    <w:spacing w:val="15"/>
                                    <w:sz w:val="28"/>
                                    <w:szCs w:val="28"/>
                                  </w:rPr>
                                </w:pPr>
                                <w:r w:rsidRPr="0036645C">
                                  <w:rPr>
                                    <w:color w:val="000000" w:themeColor="text1"/>
                                    <w:spacing w:val="15"/>
                                    <w:sz w:val="28"/>
                                    <w:szCs w:val="28"/>
                                  </w:rPr>
                                  <w:t>Универзитет у Крагујевцу</w:t>
                                </w:r>
                              </w:p>
                              <w:p w:rsidR="00BC2117" w:rsidRPr="0036645C" w:rsidRDefault="00BC2117" w:rsidP="00E72C82">
                                <w:pPr>
                                  <w:pStyle w:val="Header"/>
                                  <w:spacing w:after="0"/>
                                  <w:ind w:firstLine="0"/>
                                  <w:rPr>
                                    <w:color w:val="000000" w:themeColor="text1"/>
                                    <w:spacing w:val="15"/>
                                    <w:sz w:val="28"/>
                                    <w:szCs w:val="28"/>
                                  </w:rPr>
                                </w:pPr>
                                <w:r w:rsidRPr="0036645C">
                                  <w:rPr>
                                    <w:color w:val="000000" w:themeColor="text1"/>
                                    <w:spacing w:val="15"/>
                                    <w:sz w:val="28"/>
                                    <w:szCs w:val="28"/>
                                  </w:rPr>
                                  <w:t>Природно-математички факултет Крагујевац</w:t>
                                </w:r>
                              </w:p>
                              <w:p w:rsidR="00BC2117" w:rsidRPr="0036645C" w:rsidRDefault="00BC2117" w:rsidP="00E72C82">
                                <w:pPr>
                                  <w:pStyle w:val="Header"/>
                                  <w:spacing w:after="0"/>
                                  <w:rPr>
                                    <w:sz w:val="28"/>
                                    <w:szCs w:val="28"/>
                                  </w:rPr>
                                </w:pPr>
                                <w:r w:rsidRPr="0036645C">
                                  <w:rPr>
                                    <w:color w:val="000000" w:themeColor="text1"/>
                                    <w:spacing w:val="15"/>
                                    <w:sz w:val="28"/>
                                    <w:szCs w:val="28"/>
                                  </w:rPr>
                                  <w:t>Институт за математику И информатику</w:t>
                                </w:r>
                              </w:p>
                              <w:p w:rsidR="00BC2117" w:rsidRPr="001A60D2" w:rsidRDefault="00BC2117" w:rsidP="001A60D2"/>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xmlns:w15="http://schemas.microsoft.com/office/word/2012/wordml">
                <w:pict>
                  <v:shapetype w14:anchorId="58D40075" id="_x0000_t202" coordsize="21600,21600" o:spt="202" path="m,l,21600r21600,l21600,xe">
                    <v:stroke joinstyle="miter"/>
                    <v:path gradientshapeok="t" o:connecttype="rect"/>
                  </v:shapetype>
                  <v:shape id="Text Box 33" o:spid="_x0000_s1026" type="#_x0000_t202" alt="Version number and date" style="position:absolute;left:0;text-align:left;margin-left:90.75pt;margin-top:-19.5pt;width:351.25pt;height:287.5pt;z-index:251662336;visibility:visible;mso-wrap-style:square;mso-width-percent:0;mso-height-percent:363;mso-wrap-distance-left:9pt;mso-wrap-distance-top:0;mso-wrap-distance-right:9pt;mso-wrap-distance-bottom:0;mso-position-horizontal:absolute;mso-position-horizontal-relative:margin;mso-position-vertical:absolute;mso-position-vertical-relative:margin;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" filled="f" stroked="f" strokeweight=".5pt">
                    <v:textbox style="mso-fit-shape-to-text:t" inset="0,0,0,0">
                      <w:txbxContent>
                        <w:p w:rsidR="00BC2117" w:rsidRPr="0036645C" w:rsidRDefault="00BC2117" w:rsidP="00E72C82">
                          <w:pPr>
                            <w:pStyle w:val="Header"/>
                            <w:spacing w:after="0"/>
                            <w:rPr>
                              <w:color w:val="000000" w:themeColor="text1"/>
                              <w:spacing w:val="15"/>
                              <w:sz w:val="28"/>
                              <w:szCs w:val="28"/>
                            </w:rPr>
                          </w:pPr>
                          <w:proofErr w:type="spellStart"/>
                          <w:r w:rsidRPr="0036645C">
                            <w:rPr>
                              <w:color w:val="000000" w:themeColor="text1"/>
                              <w:spacing w:val="15"/>
                              <w:sz w:val="28"/>
                              <w:szCs w:val="28"/>
                            </w:rPr>
                            <w:t>Универзитет</w:t>
                          </w:r>
                          <w:proofErr w:type="spellEnd"/>
                          <w:r w:rsidRPr="0036645C">
                            <w:rPr>
                              <w:color w:val="000000" w:themeColor="text1"/>
                              <w:spacing w:val="15"/>
                              <w:sz w:val="28"/>
                              <w:szCs w:val="28"/>
                            </w:rPr>
                            <w:t xml:space="preserve"> у </w:t>
                          </w:r>
                          <w:proofErr w:type="spellStart"/>
                          <w:r w:rsidRPr="0036645C">
                            <w:rPr>
                              <w:color w:val="000000" w:themeColor="text1"/>
                              <w:spacing w:val="15"/>
                              <w:sz w:val="28"/>
                              <w:szCs w:val="28"/>
                            </w:rPr>
                            <w:t>Крагујевцу</w:t>
                          </w:r>
                          <w:proofErr w:type="spellEnd"/>
                        </w:p>
                        <w:p w:rsidR="00BC2117" w:rsidRPr="0036645C" w:rsidRDefault="00BC2117" w:rsidP="00E72C82">
                          <w:pPr>
                            <w:pStyle w:val="Header"/>
                            <w:spacing w:after="0"/>
                            <w:ind w:firstLine="0"/>
                            <w:rPr>
                              <w:color w:val="000000" w:themeColor="text1"/>
                              <w:spacing w:val="15"/>
                              <w:sz w:val="28"/>
                              <w:szCs w:val="28"/>
                            </w:rPr>
                          </w:pPr>
                          <w:proofErr w:type="spellStart"/>
                          <w:r w:rsidRPr="0036645C">
                            <w:rPr>
                              <w:color w:val="000000" w:themeColor="text1"/>
                              <w:spacing w:val="15"/>
                              <w:sz w:val="28"/>
                              <w:szCs w:val="28"/>
                            </w:rPr>
                            <w:t>Природно-математички</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факултет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Крагујевац</w:t>
                          </w:r>
                          <w:proofErr w:type="spellEnd"/>
                        </w:p>
                        <w:p w:rsidR="00BC2117" w:rsidRPr="0036645C" w:rsidRDefault="00BC2117" w:rsidP="00E72C82">
                          <w:pPr>
                            <w:pStyle w:val="Header"/>
                            <w:spacing w:after="0"/>
                            <w:rPr>
                              <w:sz w:val="28"/>
                              <w:szCs w:val="28"/>
                            </w:rPr>
                          </w:pPr>
                          <w:proofErr w:type="spellStart"/>
                          <w:r w:rsidRPr="0036645C">
                            <w:rPr>
                              <w:color w:val="000000" w:themeColor="text1"/>
                              <w:spacing w:val="15"/>
                              <w:sz w:val="28"/>
                              <w:szCs w:val="28"/>
                            </w:rPr>
                            <w:t>Институт</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за</w:t>
                          </w:r>
                          <w:proofErr w:type="spellEnd"/>
                          <w:r w:rsidRPr="0036645C">
                            <w:rPr>
                              <w:color w:val="000000" w:themeColor="text1"/>
                              <w:spacing w:val="15"/>
                              <w:sz w:val="28"/>
                              <w:szCs w:val="28"/>
                            </w:rPr>
                            <w:t xml:space="preserve"> </w:t>
                          </w:r>
                          <w:proofErr w:type="spellStart"/>
                          <w:r w:rsidRPr="0036645C">
                            <w:rPr>
                              <w:color w:val="000000" w:themeColor="text1"/>
                              <w:spacing w:val="15"/>
                              <w:sz w:val="28"/>
                              <w:szCs w:val="28"/>
                            </w:rPr>
                            <w:t>математику</w:t>
                          </w:r>
                          <w:proofErr w:type="spellEnd"/>
                          <w:r w:rsidRPr="0036645C">
                            <w:rPr>
                              <w:color w:val="000000" w:themeColor="text1"/>
                              <w:spacing w:val="15"/>
                              <w:sz w:val="28"/>
                              <w:szCs w:val="28"/>
                            </w:rPr>
                            <w:t xml:space="preserve"> И </w:t>
                          </w:r>
                          <w:proofErr w:type="spellStart"/>
                          <w:r w:rsidRPr="0036645C">
                            <w:rPr>
                              <w:color w:val="000000" w:themeColor="text1"/>
                              <w:spacing w:val="15"/>
                              <w:sz w:val="28"/>
                              <w:szCs w:val="28"/>
                            </w:rPr>
                            <w:t>информатику</w:t>
                          </w:r>
                          <w:proofErr w:type="spellEnd"/>
                        </w:p>
                        <w:p w:rsidR="00BC2117" w:rsidRPr="001A60D2" w:rsidRDefault="00BC2117" w:rsidP="001A60D2"/>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1312" behindDoc="0" locked="1" layoutInCell="1" allowOverlap="1" wp14:anchorId="3D009AAA" wp14:editId="5B3A3616">
                    <wp:simplePos x="0" y="0"/>
                    <wp:positionH relativeFrom="margin">
                      <wp:posOffset>2611755</wp:posOffset>
                    </wp:positionH>
                    <wp:positionV relativeFrom="margin">
                      <wp:posOffset>5713095</wp:posOffset>
                    </wp:positionV>
                    <wp:extent cx="5753100" cy="2386330"/>
                    <wp:effectExtent l="0" t="0" r="0" b="1397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238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2117" w:rsidRPr="000A2058" w:rsidRDefault="00BC2117" w:rsidP="00FF1025">
                                <w:pPr>
                                  <w:pStyle w:val="Contactinfo"/>
                                  <w:spacing w:after="0"/>
                                  <w:rPr>
                                    <w:caps w:val="0"/>
                                    <w:sz w:val="28"/>
                                    <w:szCs w:val="28"/>
                                  </w:rPr>
                                </w:pPr>
                                <w:r>
                                  <w:rPr>
                                    <w:caps w:val="0"/>
                                    <w:sz w:val="28"/>
                                    <w:szCs w:val="28"/>
                                  </w:rPr>
                                  <w:t>Tим High</w:t>
                                </w:r>
                                <w:r w:rsidRPr="000A2058">
                                  <w:rPr>
                                    <w:caps w:val="0"/>
                                    <w:sz w:val="28"/>
                                    <w:szCs w:val="28"/>
                                  </w:rPr>
                                  <w:t>Five:</w:t>
                                </w:r>
                              </w:p>
                              <w:p w:rsidR="00BC2117" w:rsidRPr="000A2058" w:rsidRDefault="00BC2117" w:rsidP="00FF1025">
                                <w:pPr>
                                  <w:pStyle w:val="Contactinfo"/>
                                  <w:spacing w:after="120"/>
                                  <w:rPr>
                                    <w:caps w:val="0"/>
                                    <w:sz w:val="28"/>
                                    <w:szCs w:val="28"/>
                                  </w:rPr>
                                </w:pPr>
                                <w:r>
                                  <w:rPr>
                                    <w:caps w:val="0"/>
                                    <w:sz w:val="28"/>
                                    <w:szCs w:val="28"/>
                                  </w:rPr>
                                  <w:t>Митровић Ђорђе</w:t>
                                </w:r>
                              </w:p>
                              <w:p w:rsidR="00BC2117" w:rsidRPr="000A2058" w:rsidRDefault="00BC2117" w:rsidP="00FF1025">
                                <w:pPr>
                                  <w:pStyle w:val="Contactinfo"/>
                                  <w:spacing w:after="120"/>
                                  <w:rPr>
                                    <w:caps w:val="0"/>
                                    <w:sz w:val="28"/>
                                    <w:szCs w:val="28"/>
                                  </w:rPr>
                                </w:pPr>
                                <w:r>
                                  <w:rPr>
                                    <w:caps w:val="0"/>
                                    <w:sz w:val="28"/>
                                    <w:szCs w:val="28"/>
                                  </w:rPr>
                                  <w:t>Jaнићијевић Јован</w:t>
                                </w:r>
                              </w:p>
                              <w:p w:rsidR="00BC2117" w:rsidRPr="000A2058" w:rsidRDefault="00BC2117" w:rsidP="00FF1025">
                                <w:pPr>
                                  <w:pStyle w:val="Contactinfo"/>
                                  <w:spacing w:after="120"/>
                                  <w:rPr>
                                    <w:caps w:val="0"/>
                                    <w:sz w:val="28"/>
                                    <w:szCs w:val="28"/>
                                  </w:rPr>
                                </w:pPr>
                                <w:r>
                                  <w:rPr>
                                    <w:caps w:val="0"/>
                                    <w:sz w:val="28"/>
                                    <w:szCs w:val="28"/>
                                  </w:rPr>
                                  <w:t>Томовић Јована</w:t>
                                </w:r>
                              </w:p>
                              <w:p w:rsidR="00BC2117" w:rsidRPr="003F03DD" w:rsidRDefault="00BC2117" w:rsidP="00FF1025">
                                <w:pPr>
                                  <w:pStyle w:val="Contactinfo"/>
                                  <w:spacing w:after="120"/>
                                  <w:rPr>
                                    <w:caps w:val="0"/>
                                    <w:sz w:val="28"/>
                                    <w:szCs w:val="28"/>
                                    <w:lang w:val="sr-Cyrl-RS"/>
                                  </w:rPr>
                                </w:pPr>
                                <w:r>
                                  <w:rPr>
                                    <w:caps w:val="0"/>
                                    <w:sz w:val="28"/>
                                    <w:szCs w:val="28"/>
                                  </w:rPr>
                                  <w:t xml:space="preserve">Ђокић </w:t>
                                </w:r>
                                <w:r w:rsidR="003F03DD">
                                  <w:rPr>
                                    <w:caps w:val="0"/>
                                    <w:sz w:val="28"/>
                                    <w:szCs w:val="28"/>
                                    <w:lang w:val="sr-Cyrl-RS"/>
                                  </w:rPr>
                                  <w:t xml:space="preserve"> Бојан</w:t>
                                </w:r>
                              </w:p>
                              <w:p w:rsidR="00BC2117" w:rsidRPr="000A2058" w:rsidRDefault="00BC2117" w:rsidP="00FF1025">
                                <w:pPr>
                                  <w:pStyle w:val="Contactinfo"/>
                                  <w:spacing w:after="120"/>
                                  <w:rPr>
                                    <w:caps w:val="0"/>
                                    <w:sz w:val="28"/>
                                    <w:szCs w:val="28"/>
                                  </w:rPr>
                                </w:pPr>
                                <w:r>
                                  <w:rPr>
                                    <w:caps w:val="0"/>
                                    <w:sz w:val="28"/>
                                    <w:szCs w:val="28"/>
                                  </w:rPr>
                                  <w:t>Митровић Ђорђе</w:t>
                                </w:r>
                              </w:p>
                              <w:p w:rsidR="00BC2117" w:rsidRDefault="00BC2117">
                                <w:pPr>
                                  <w:pStyle w:val="Contactinfo"/>
                                  <w:rPr>
                                    <w:caps w:val="0"/>
                                    <w:szCs w:val="24"/>
                                  </w:rPr>
                                </w:pPr>
                              </w:p>
                              <w:p w:rsidR="00BC2117" w:rsidRDefault="00BC2117">
                                <w:pPr>
                                  <w:pStyle w:val="Contactinfo"/>
                                  <w:rPr>
                                    <w:caps w:val="0"/>
                                    <w:szCs w:val="24"/>
                                  </w:rPr>
                                </w:pPr>
                              </w:p>
                              <w:p w:rsidR="00BC2117" w:rsidRPr="000A2058" w:rsidRDefault="00BC2117">
                                <w:pPr>
                                  <w:pStyle w:val="Contactinfo"/>
                                  <w:rPr>
                                    <w:caps w:val="0"/>
                                    <w:szCs w:val="24"/>
                                  </w:rPr>
                                </w:pPr>
                              </w:p>
                              <w:p w:rsidR="00BC2117" w:rsidRPr="00251BEE" w:rsidRDefault="00BC2117" w:rsidP="00251BEE">
                                <w:pPr>
                                  <w:pStyle w:val="Contactinfo"/>
                                  <w:jc w:val="left"/>
                                  <w:rPr>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xmlns:w15="http://schemas.microsoft.com/office/word/2012/wordml">
                <w:pict>
                  <v:shapetype w14:anchorId="3D009AAA" id="_x0000_t202" coordsize="21600,21600" o:spt="202" path="m,l,21600r21600,l21600,xe">
                    <v:stroke joinstyle="miter"/>
                    <v:path gradientshapeok="t" o:connecttype="rect"/>
                  </v:shapetype>
                  <v:shape id="Text Box 35" o:spid="_x0000_s1027" type="#_x0000_t202" alt="Presenter, company name and address" style="position:absolute;left:0;text-align:left;margin-left:205.65pt;margin-top:449.85pt;width:453pt;height:187.9pt;z-index:251661312;visibility:visible;mso-wrap-style:square;mso-width-percent:471;mso-height-percent:0;mso-wrap-distance-left:9pt;mso-wrap-distance-top:0;mso-wrap-distance-right:9pt;mso-wrap-distance-bottom:0;mso-position-horizontal:absolute;mso-position-horizontal-relative:margin;mso-position-vertical:absolute;mso-position-vertical-relative:margin;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" filled="f" stroked="f" strokeweight=".5pt">
                    <v:textbox inset="0,0,0,0">
                      <w:txbxContent>
                        <w:p w:rsidR="00BC2117" w:rsidRPr="000A2058" w:rsidRDefault="00BC2117" w:rsidP="00FF1025">
                          <w:pPr>
                            <w:pStyle w:val="Contactinfo"/>
                            <w:spacing w:after="0"/>
                            <w:rPr>
                              <w:caps w:val="0"/>
                              <w:sz w:val="28"/>
                              <w:szCs w:val="28"/>
                            </w:rPr>
                          </w:pPr>
                          <w:proofErr w:type="spellStart"/>
                          <w:r>
                            <w:rPr>
                              <w:caps w:val="0"/>
                              <w:sz w:val="28"/>
                              <w:szCs w:val="28"/>
                            </w:rPr>
                            <w:t>Tим</w:t>
                          </w:r>
                          <w:proofErr w:type="spellEnd"/>
                          <w:r>
                            <w:rPr>
                              <w:caps w:val="0"/>
                              <w:sz w:val="28"/>
                              <w:szCs w:val="28"/>
                            </w:rPr>
                            <w:t xml:space="preserve"> </w:t>
                          </w:r>
                          <w:proofErr w:type="spellStart"/>
                          <w:r>
                            <w:rPr>
                              <w:caps w:val="0"/>
                              <w:sz w:val="28"/>
                              <w:szCs w:val="28"/>
                            </w:rPr>
                            <w:t>High</w:t>
                          </w:r>
                          <w:r w:rsidRPr="000A2058">
                            <w:rPr>
                              <w:caps w:val="0"/>
                              <w:sz w:val="28"/>
                              <w:szCs w:val="28"/>
                            </w:rPr>
                            <w:t>Five</w:t>
                          </w:r>
                          <w:proofErr w:type="spellEnd"/>
                          <w:r w:rsidRPr="000A2058">
                            <w:rPr>
                              <w:caps w:val="0"/>
                              <w:sz w:val="28"/>
                              <w:szCs w:val="28"/>
                            </w:rPr>
                            <w:t>:</w:t>
                          </w:r>
                        </w:p>
                        <w:p w:rsidR="00BC2117" w:rsidRPr="000A2058" w:rsidRDefault="00BC2117"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BC2117" w:rsidRPr="000A2058" w:rsidRDefault="00BC2117" w:rsidP="00FF1025">
                          <w:pPr>
                            <w:pStyle w:val="Contactinfo"/>
                            <w:spacing w:after="120"/>
                            <w:rPr>
                              <w:caps w:val="0"/>
                              <w:sz w:val="28"/>
                              <w:szCs w:val="28"/>
                            </w:rPr>
                          </w:pPr>
                          <w:proofErr w:type="spellStart"/>
                          <w:r>
                            <w:rPr>
                              <w:caps w:val="0"/>
                              <w:sz w:val="28"/>
                              <w:szCs w:val="28"/>
                            </w:rPr>
                            <w:t>Jaнићијевић</w:t>
                          </w:r>
                          <w:proofErr w:type="spellEnd"/>
                          <w:r>
                            <w:rPr>
                              <w:caps w:val="0"/>
                              <w:sz w:val="28"/>
                              <w:szCs w:val="28"/>
                            </w:rPr>
                            <w:t xml:space="preserve"> </w:t>
                          </w:r>
                          <w:proofErr w:type="spellStart"/>
                          <w:r>
                            <w:rPr>
                              <w:caps w:val="0"/>
                              <w:sz w:val="28"/>
                              <w:szCs w:val="28"/>
                            </w:rPr>
                            <w:t>Јован</w:t>
                          </w:r>
                          <w:proofErr w:type="spellEnd"/>
                        </w:p>
                        <w:p w:rsidR="00BC2117" w:rsidRPr="000A2058" w:rsidRDefault="00BC2117" w:rsidP="00FF1025">
                          <w:pPr>
                            <w:pStyle w:val="Contactinfo"/>
                            <w:spacing w:after="120"/>
                            <w:rPr>
                              <w:caps w:val="0"/>
                              <w:sz w:val="28"/>
                              <w:szCs w:val="28"/>
                            </w:rPr>
                          </w:pPr>
                          <w:proofErr w:type="spellStart"/>
                          <w:r>
                            <w:rPr>
                              <w:caps w:val="0"/>
                              <w:sz w:val="28"/>
                              <w:szCs w:val="28"/>
                            </w:rPr>
                            <w:t>Томовић</w:t>
                          </w:r>
                          <w:proofErr w:type="spellEnd"/>
                          <w:r>
                            <w:rPr>
                              <w:caps w:val="0"/>
                              <w:sz w:val="28"/>
                              <w:szCs w:val="28"/>
                            </w:rPr>
                            <w:t xml:space="preserve"> </w:t>
                          </w:r>
                          <w:proofErr w:type="spellStart"/>
                          <w:r>
                            <w:rPr>
                              <w:caps w:val="0"/>
                              <w:sz w:val="28"/>
                              <w:szCs w:val="28"/>
                            </w:rPr>
                            <w:t>Јована</w:t>
                          </w:r>
                          <w:proofErr w:type="spellEnd"/>
                        </w:p>
                        <w:p w:rsidR="00BC2117" w:rsidRPr="003F03DD" w:rsidRDefault="00BC2117" w:rsidP="00FF1025">
                          <w:pPr>
                            <w:pStyle w:val="Contactinfo"/>
                            <w:spacing w:after="120"/>
                            <w:rPr>
                              <w:caps w:val="0"/>
                              <w:sz w:val="28"/>
                              <w:szCs w:val="28"/>
                              <w:lang w:val="sr-Cyrl-RS"/>
                            </w:rPr>
                          </w:pPr>
                          <w:proofErr w:type="spellStart"/>
                          <w:proofErr w:type="gramStart"/>
                          <w:r>
                            <w:rPr>
                              <w:caps w:val="0"/>
                              <w:sz w:val="28"/>
                              <w:szCs w:val="28"/>
                            </w:rPr>
                            <w:t>Ђокић</w:t>
                          </w:r>
                          <w:proofErr w:type="spellEnd"/>
                          <w:r>
                            <w:rPr>
                              <w:caps w:val="0"/>
                              <w:sz w:val="28"/>
                              <w:szCs w:val="28"/>
                            </w:rPr>
                            <w:t xml:space="preserve"> </w:t>
                          </w:r>
                          <w:r w:rsidR="003F03DD">
                            <w:rPr>
                              <w:caps w:val="0"/>
                              <w:sz w:val="28"/>
                              <w:szCs w:val="28"/>
                              <w:lang w:val="sr-Cyrl-RS"/>
                            </w:rPr>
                            <w:t xml:space="preserve"> Бојан</w:t>
                          </w:r>
                          <w:proofErr w:type="gramEnd"/>
                        </w:p>
                        <w:p w:rsidR="00BC2117" w:rsidRPr="000A2058" w:rsidRDefault="00BC2117" w:rsidP="00FF1025">
                          <w:pPr>
                            <w:pStyle w:val="Contactinfo"/>
                            <w:spacing w:after="120"/>
                            <w:rPr>
                              <w:caps w:val="0"/>
                              <w:sz w:val="28"/>
                              <w:szCs w:val="28"/>
                            </w:rPr>
                          </w:pPr>
                          <w:proofErr w:type="spellStart"/>
                          <w:r>
                            <w:rPr>
                              <w:caps w:val="0"/>
                              <w:sz w:val="28"/>
                              <w:szCs w:val="28"/>
                            </w:rPr>
                            <w:t>Митровић</w:t>
                          </w:r>
                          <w:proofErr w:type="spellEnd"/>
                          <w:r>
                            <w:rPr>
                              <w:caps w:val="0"/>
                              <w:sz w:val="28"/>
                              <w:szCs w:val="28"/>
                            </w:rPr>
                            <w:t xml:space="preserve"> </w:t>
                          </w:r>
                          <w:proofErr w:type="spellStart"/>
                          <w:r>
                            <w:rPr>
                              <w:caps w:val="0"/>
                              <w:sz w:val="28"/>
                              <w:szCs w:val="28"/>
                            </w:rPr>
                            <w:t>Ђорђе</w:t>
                          </w:r>
                          <w:proofErr w:type="spellEnd"/>
                        </w:p>
                        <w:p w:rsidR="00BC2117" w:rsidRDefault="00BC2117">
                          <w:pPr>
                            <w:pStyle w:val="Contactinfo"/>
                            <w:rPr>
                              <w:caps w:val="0"/>
                              <w:szCs w:val="24"/>
                            </w:rPr>
                          </w:pPr>
                        </w:p>
                        <w:p w:rsidR="00BC2117" w:rsidRDefault="00BC2117">
                          <w:pPr>
                            <w:pStyle w:val="Contactinfo"/>
                            <w:rPr>
                              <w:caps w:val="0"/>
                              <w:szCs w:val="24"/>
                            </w:rPr>
                          </w:pPr>
                        </w:p>
                        <w:p w:rsidR="00BC2117" w:rsidRPr="000A2058" w:rsidRDefault="00BC2117">
                          <w:pPr>
                            <w:pStyle w:val="Contactinfo"/>
                            <w:rPr>
                              <w:caps w:val="0"/>
                              <w:szCs w:val="24"/>
                            </w:rPr>
                          </w:pPr>
                        </w:p>
                        <w:p w:rsidR="00BC2117" w:rsidRPr="00251BEE" w:rsidRDefault="00BC2117" w:rsidP="00251BEE">
                          <w:pPr>
                            <w:pStyle w:val="Contactinfo"/>
                            <w:jc w:val="left"/>
                            <w:rPr>
                              <w:szCs w:val="24"/>
                            </w:rPr>
                          </w:pPr>
                        </w:p>
                      </w:txbxContent>
                    </v:textbox>
                    <w10:wrap type="square" anchorx="margin" anchory="margin"/>
                    <w10:anchorlock/>
                  </v:shape>
                </w:pict>
              </mc:Fallback>
            </mc:AlternateContent>
          </w:r>
          <w:r w:rsidR="008F7360" w:rsidRPr="004C5D40">
            <w:rPr>
              <w:noProof/>
              <w:lang w:val="en-US" w:eastAsia="en-US"/>
            </w:rPr>
            <mc:AlternateContent>
              <mc:Choice Requires="wps">
                <w:drawing>
                  <wp:anchor distT="0" distB="0" distL="114300" distR="114300" simplePos="0" relativeHeight="251660288" behindDoc="0" locked="1" layoutInCell="1" allowOverlap="1" wp14:anchorId="6339CB06" wp14:editId="3B2E87A3">
                    <wp:simplePos x="0" y="0"/>
                    <wp:positionH relativeFrom="margin">
                      <wp:posOffset>881380</wp:posOffset>
                    </wp:positionH>
                    <wp:positionV relativeFrom="page">
                      <wp:posOffset>2062480</wp:posOffset>
                    </wp:positionV>
                    <wp:extent cx="5522595"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EndPr/>
                                <w:sdtContent>
                                  <w:p w:rsidR="00BC2117" w:rsidRPr="004C5D40" w:rsidRDefault="00BC2117" w:rsidP="00FF1025">
                                    <w:pPr>
                                      <w:pStyle w:val="Title"/>
                                      <w:jc w:val="right"/>
                                      <w:rPr>
                                        <w:rFonts w:ascii="Calibri" w:hAnsi="Calibri"/>
                                        <w:b/>
                                        <w:sz w:val="72"/>
                                        <w:szCs w:val="72"/>
                                      </w:rPr>
                                    </w:pPr>
                                    <w:r w:rsidRPr="004B4652">
                                      <w:rPr>
                                        <w:rFonts w:ascii="Calibri" w:hAnsi="Calibri"/>
                                        <w:color w:val="9B2D1F" w:themeColor="accent2"/>
                                        <w:sz w:val="72"/>
                                        <w:szCs w:val="72"/>
                                      </w:rPr>
                                      <w:t>СПЕЦИФИКАЦИЈА              СОФТВЕРСКИХ                     ЗАХТЕВА</w:t>
                                    </w:r>
                                  </w:p>
                                </w:sdtContent>
                              </w:sdt>
                              <w:p w:rsidR="00BC2117" w:rsidRPr="00251BEE" w:rsidRDefault="00BC2117"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EndPr/>
                                <w:sdtContent>
                                  <w:p w:rsidR="00BC2117" w:rsidRPr="00251BEE" w:rsidRDefault="00BC2117"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xmlns:w15="http://schemas.microsoft.com/office/word/2012/wordml">
                <w:pict>
                  <v:shape w14:anchorId="6339CB06" id="Text Box 37" o:spid="_x0000_s1028" type="#_x0000_t202" alt="Title and subtitle" style="position:absolute;left:0;text-align:left;margin-left:69.4pt;margin-top:162.4pt;width:434.85pt;height:41.4pt;z-index:251660288;visibility:visible;mso-wrap-style:square;mso-width-percent:0;mso-height-percent:363;mso-wrap-distance-left:9pt;mso-wrap-distance-top:0;mso-wrap-distance-right:9pt;mso-wrap-distance-bottom:0;mso-position-horizontal:absolute;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" filled="f" stroked="f" strokeweight=".5pt">
                    <v:textbox inset="0,0,0,0">
                      <w:txbxContent>
                        <w:sdt>
                          <w:sdtPr>
                            <w:rPr>
                              <w:rFonts w:ascii="Calibri" w:hAnsi="Calibri"/>
                              <w:color w:val="9B2D1F" w:themeColor="accent2"/>
                              <w:sz w:val="72"/>
                              <w:szCs w:val="72"/>
                            </w:rPr>
                            <w:alias w:val="Title"/>
                            <w:tag w:val=""/>
                            <w:id w:val="-357195568"/>
                            <w:dataBinding w:prefixMappings="xmlns:ns0='http://purl.org/dc/elements/1.1/' xmlns:ns1='http://schemas.openxmlformats.org/package/2006/metadata/core-properties' " w:xpath="/ns1:coreProperties[1]/ns0:title[1]" w:storeItemID="{6C3C8BC8-F283-45AE-878A-BAB7291924A1}"/>
                            <w:text/>
                          </w:sdtPr>
                          <w:sdtContent>
                            <w:p w:rsidR="00BC2117" w:rsidRPr="004C5D40" w:rsidRDefault="00BC2117" w:rsidP="00FF1025">
                              <w:pPr>
                                <w:pStyle w:val="Title"/>
                                <w:jc w:val="right"/>
                                <w:rPr>
                                  <w:rFonts w:ascii="Calibri" w:hAnsi="Calibri"/>
                                  <w:b/>
                                  <w:sz w:val="72"/>
                                  <w:szCs w:val="72"/>
                                </w:rPr>
                              </w:pPr>
                              <w:r w:rsidRPr="004B4652">
                                <w:rPr>
                                  <w:rFonts w:ascii="Calibri" w:hAnsi="Calibri"/>
                                  <w:color w:val="9B2D1F" w:themeColor="accent2"/>
                                  <w:sz w:val="72"/>
                                  <w:szCs w:val="72"/>
                                </w:rPr>
                                <w:t>СПЕЦИФИКАЦИЈА              СОФТВЕРСКИХ                     ЗАХТЕВА</w:t>
                              </w:r>
                            </w:p>
                          </w:sdtContent>
                        </w:sdt>
                        <w:p w:rsidR="00BC2117" w:rsidRPr="00251BEE" w:rsidRDefault="00BC2117" w:rsidP="00FF1025">
                          <w:pPr>
                            <w:jc w:val="right"/>
                          </w:pPr>
                        </w:p>
                        <w:sdt>
                          <w:sdtPr>
                            <w:rPr>
                              <w:color w:val="4E4A4A" w:themeColor="text2" w:themeShade="BF"/>
                              <w:sz w:val="44"/>
                              <w:szCs w:val="44"/>
                            </w:rPr>
                            <w:alias w:val="Subtitle"/>
                            <w:tag w:val=""/>
                            <w:id w:val="-1305308388"/>
                            <w:showingPlcHdr/>
                            <w:dataBinding w:prefixMappings="xmlns:ns0='http://purl.org/dc/elements/1.1/' xmlns:ns1='http://schemas.openxmlformats.org/package/2006/metadata/core-properties' " w:xpath="/ns1:coreProperties[1]/ns0:subject[1]" w:storeItemID="{6C3C8BC8-F283-45AE-878A-BAB7291924A1}"/>
                            <w:text/>
                          </w:sdtPr>
                          <w:sdtContent>
                            <w:p w:rsidR="00BC2117" w:rsidRPr="00251BEE" w:rsidRDefault="00BC2117" w:rsidP="00FF1025">
                              <w:pPr>
                                <w:pStyle w:val="Subtitle"/>
                                <w:jc w:val="right"/>
                                <w:rPr>
                                  <w:color w:val="8F8989" w:themeColor="text2" w:themeTint="BF"/>
                                  <w:sz w:val="44"/>
                                  <w:szCs w:val="44"/>
                                </w:rPr>
                              </w:pPr>
                              <w:r>
                                <w:rPr>
                                  <w:color w:val="4E4A4A" w:themeColor="text2" w:themeShade="BF"/>
                                  <w:sz w:val="44"/>
                                  <w:szCs w:val="44"/>
                                </w:rPr>
                                <w:t xml:space="preserve">     </w:t>
                              </w:r>
                            </w:p>
                          </w:sdtContent>
                        </w:sdt>
                      </w:txbxContent>
                    </v:textbox>
                    <w10:wrap type="square" anchorx="margin" anchory="page"/>
                    <w10:anchorlock/>
                  </v:shape>
                </w:pict>
              </mc:Fallback>
            </mc:AlternateContent>
          </w:r>
          <w:r w:rsidR="008F7360" w:rsidRPr="004C5D40">
            <w:rPr>
              <w:noProof/>
              <w:color w:val="343232" w:themeColor="text2" w:themeShade="80"/>
              <w:lang w:val="en-US" w:eastAsia="en-US"/>
            </w:rPr>
            <mc:AlternateContent>
              <mc:Choice Requires="wpg">
                <w:drawing>
                  <wp:anchor distT="0" distB="0" distL="114300" distR="114300" simplePos="0" relativeHeight="251664384" behindDoc="0" locked="1" layoutInCell="1" allowOverlap="1" wp14:anchorId="0316459F" wp14:editId="08798A3B">
                    <wp:simplePos x="0" y="0"/>
                    <wp:positionH relativeFrom="page">
                      <wp:posOffset>296545</wp:posOffset>
                    </wp:positionH>
                    <wp:positionV relativeFrom="page">
                      <wp:posOffset>735965</wp:posOffset>
                    </wp:positionV>
                    <wp:extent cx="356235" cy="8869045"/>
                    <wp:effectExtent l="0" t="0" r="5715" b="8255"/>
                    <wp:wrapNone/>
                    <wp:docPr id="38" name="Group 38" descr="Decorative sidebar"/>
                    <wp:cNvGraphicFramePr/>
                    <a:graphic xmlns:a="http://schemas.openxmlformats.org/drawingml/2006/main">
                      <a:graphicData uri="http://schemas.microsoft.com/office/word/2010/wordprocessingGroup">
                        <wpg:wgp>
                          <wpg:cNvGrpSpPr/>
                          <wpg:grpSpPr>
                            <a:xfrm>
                              <a:off x="0" y="0"/>
                              <a:ext cx="356235" cy="8869045"/>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w15="http://schemas.microsoft.com/office/word/2012/wordml">
                <w:pict>
                  <v:group w14:anchorId="663CB161" id="Group 38" o:spid="_x0000_s1026" alt="Decorative sidebar" style="position:absolute;margin-left:23.35pt;margin-top:57.95pt;width:28.05pt;height:698.35pt;z-index:251664384;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uL8MA&#10;AADbAAAADwAAAGRycy9kb3ducmV2LnhtbESPQWvCQBSE7wX/w/IKvdWNFVobXUOQWrxGBentkX0m&#10;sdm3cXdN4r/vFgo9DjPzDbPKRtOKnpxvLCuYTRMQxKXVDVcKjoft8wKED8gaW8uk4E4esvXkYYWp&#10;tgMX1O9DJSKEfYoK6hC6VEpf1mTQT21HHL2zdQZDlK6S2uEQ4aaVL0nyKg02HBdq7GhTU/m9vxkF&#10;hcs3o7x8nOczd3q79l+fx5KNUk+PY74EEWgM/+G/9k4rmL/D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PuL8MAAADbAAAADwAAAAAAAAAAAAAAAACYAgAAZHJzL2Rv&#10;d25yZXYueG1sUEsFBgAAAAAEAAQA9QAAAIgDAAAAAA==&#10;" fillcolor="#9b2d1f [3205]" stroked="f" strokeweight="1.25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y6MIA&#10;AADbAAAADwAAAGRycy9kb3ducmV2LnhtbERPz2vCMBS+D/wfwhO8zVQRGZ1RZDDQHUStu781z6Zb&#10;8tI1ma3+9eYw8Pjx/V6semfFhdpQe1YwGWcgiEuva64UnIr35xcQISJrtJ5JwZUCrJaDpwXm2nd8&#10;oMsxViKFcMhRgYmxyaUMpSGHYewb4sSdfeswJthWUrfYpXBn5TTL5tJhzanBYENvhsqf459TsLef&#10;2/XXZmL2xcyeP75/i+62uyk1GvbrVxCR+vgQ/7s3WsEsrU9f0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3LowgAAANsAAAAPAAAAAAAAAAAAAAAAAJgCAABkcnMvZG93&#10;bnJldi54bWxQSwUGAAAAAAQABAD1AAAAhwMAAAAA&#10;" fillcolor="#d34817 [3204]" stroked="f" strokeweight="1.25pt">
                      <v:path arrowok="t"/>
                      <o:lock v:ext="edit" aspectratio="t"/>
                    </v:rect>
                    <w10:wrap anchorx="page" anchory="page"/>
                    <w10:anchorlock/>
                  </v:group>
                </w:pict>
              </mc:Fallback>
            </mc:AlternateContent>
          </w:r>
          <w:bookmarkEnd w:id="3"/>
          <w:bookmarkEnd w:id="2"/>
          <w:bookmarkEnd w:id="1"/>
          <w:r w:rsidR="000A2058" w:rsidRPr="004C5D40">
            <w:t xml:space="preserve">                                                              </w:t>
          </w:r>
        </w:p>
        <w:p w:rsidR="006F20EF" w:rsidRPr="004C5D40" w:rsidRDefault="003127DC"/>
      </w:sdtContent>
    </w:sdt>
    <w:p w:rsidR="006F20EF" w:rsidRPr="004C5D40" w:rsidRDefault="00784E23">
      <w:r>
        <w:rPr>
          <w:rStyle w:val="CommentReference"/>
        </w:rPr>
        <w:commentReference w:id="4"/>
      </w:r>
    </w:p>
    <w:p w:rsidR="006F20EF" w:rsidRPr="004C5D40" w:rsidRDefault="006F20EF" w:rsidP="00CE3EBE"/>
    <w:p w:rsidR="00CE3EBE" w:rsidRPr="004C5D40" w:rsidRDefault="00CE3EBE" w:rsidP="00CE3EBE"/>
    <w:p w:rsidR="00CE3EBE" w:rsidRPr="004C5D40" w:rsidRDefault="00CE3EBE" w:rsidP="00CE3EBE">
      <w:r w:rsidRPr="004C5D40">
        <w:br w:type="page"/>
      </w:r>
    </w:p>
    <w:sdt>
      <w:sdtPr>
        <w:rPr>
          <w:rFonts w:ascii="Calibri" w:eastAsiaTheme="minorEastAsia" w:hAnsi="Calibri" w:cstheme="minorBidi"/>
          <w:b w:val="0"/>
          <w:color w:val="auto"/>
          <w:sz w:val="22"/>
          <w:szCs w:val="22"/>
          <w:lang w:val="en-US"/>
        </w:rPr>
        <w:id w:val="287710549"/>
        <w:docPartObj>
          <w:docPartGallery w:val="Table of Contents"/>
          <w:docPartUnique/>
        </w:docPartObj>
      </w:sdtPr>
      <w:sdtEndPr>
        <w:rPr>
          <w:bCs/>
          <w:noProof/>
          <w:sz w:val="24"/>
        </w:rPr>
      </w:sdtEndPr>
      <w:sdtContent>
        <w:p w:rsidR="00431BE9" w:rsidRDefault="00A00311" w:rsidP="004D78EE">
          <w:pPr>
            <w:pStyle w:val="TOCHeading"/>
            <w:spacing w:before="0" w:after="0"/>
            <w:rPr>
              <w:noProof/>
            </w:rPr>
          </w:pPr>
          <w:r w:rsidRPr="004C5D40">
            <w:rPr>
              <w:rStyle w:val="Heading1Char"/>
            </w:rPr>
            <w:t>Садржај</w:t>
          </w:r>
          <w:r w:rsidR="00B92FB9" w:rsidRPr="004C5D40">
            <w:rPr>
              <w:rStyle w:val="Heading1Char"/>
            </w:rPr>
            <w:t>:</w:t>
          </w:r>
          <w:r w:rsidR="00B92FB9" w:rsidRPr="004C5D40">
            <w:rPr>
              <w:szCs w:val="24"/>
            </w:rPr>
            <w:fldChar w:fldCharType="begin"/>
          </w:r>
          <w:r w:rsidR="00B92FB9" w:rsidRPr="004C5D40">
            <w:rPr>
              <w:szCs w:val="24"/>
            </w:rPr>
            <w:instrText xml:space="preserve"> TOC \o "1-3" \h \z \u </w:instrText>
          </w:r>
          <w:r w:rsidR="00B92FB9" w:rsidRPr="004C5D40">
            <w:rPr>
              <w:szCs w:val="24"/>
            </w:rPr>
            <w:fldChar w:fldCharType="separate"/>
          </w:r>
        </w:p>
        <w:p w:rsidR="00431BE9" w:rsidRDefault="003127DC">
          <w:pPr>
            <w:pStyle w:val="TOC1"/>
            <w:tabs>
              <w:tab w:val="right" w:leader="dot" w:pos="9350"/>
            </w:tabs>
            <w:rPr>
              <w:rFonts w:asciiTheme="minorHAnsi" w:hAnsiTheme="minorHAnsi"/>
              <w:noProof/>
              <w:sz w:val="22"/>
              <w:lang w:eastAsia="en-US"/>
            </w:rPr>
          </w:pPr>
          <w:hyperlink w:anchor="_Toc480710301" w:history="1">
            <w:r w:rsidR="00431BE9" w:rsidRPr="00E57245">
              <w:rPr>
                <w:rStyle w:val="Hyperlink"/>
                <w:noProof/>
              </w:rPr>
              <w:t>Историја документа</w:t>
            </w:r>
            <w:r w:rsidR="00431BE9">
              <w:rPr>
                <w:noProof/>
                <w:webHidden/>
              </w:rPr>
              <w:tab/>
            </w:r>
            <w:r w:rsidR="00431BE9">
              <w:rPr>
                <w:noProof/>
                <w:webHidden/>
              </w:rPr>
              <w:fldChar w:fldCharType="begin"/>
            </w:r>
            <w:r w:rsidR="00431BE9">
              <w:rPr>
                <w:noProof/>
                <w:webHidden/>
              </w:rPr>
              <w:instrText xml:space="preserve"> PAGEREF _Toc480710301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rsidR="00431BE9" w:rsidRDefault="003127DC">
          <w:pPr>
            <w:pStyle w:val="TOC1"/>
            <w:tabs>
              <w:tab w:val="right" w:leader="dot" w:pos="9350"/>
            </w:tabs>
            <w:rPr>
              <w:rFonts w:asciiTheme="minorHAnsi" w:hAnsiTheme="minorHAnsi"/>
              <w:noProof/>
              <w:sz w:val="22"/>
              <w:lang w:eastAsia="en-US"/>
            </w:rPr>
          </w:pPr>
          <w:hyperlink w:anchor="_Toc480710302" w:history="1">
            <w:r w:rsidR="00431BE9" w:rsidRPr="00E57245">
              <w:rPr>
                <w:rStyle w:val="Hyperlink"/>
                <w:noProof/>
              </w:rPr>
              <w:t>1.Увод</w:t>
            </w:r>
            <w:r w:rsidR="00431BE9">
              <w:rPr>
                <w:noProof/>
                <w:webHidden/>
              </w:rPr>
              <w:tab/>
            </w:r>
            <w:r w:rsidR="00431BE9">
              <w:rPr>
                <w:noProof/>
                <w:webHidden/>
              </w:rPr>
              <w:fldChar w:fldCharType="begin"/>
            </w:r>
            <w:r w:rsidR="00431BE9">
              <w:rPr>
                <w:noProof/>
                <w:webHidden/>
              </w:rPr>
              <w:instrText xml:space="preserve"> PAGEREF _Toc480710302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03" w:history="1">
            <w:r w:rsidR="00431BE9" w:rsidRPr="00E57245">
              <w:rPr>
                <w:rStyle w:val="Hyperlink"/>
                <w:noProof/>
              </w:rPr>
              <w:t xml:space="preserve">1.1 </w:t>
            </w:r>
            <w:r w:rsidR="00431BE9" w:rsidRPr="00E57245">
              <w:rPr>
                <w:rStyle w:val="Hyperlink"/>
                <w:noProof/>
                <w:lang w:val="sr-Cyrl-RS"/>
              </w:rPr>
              <w:t>Намена производа</w:t>
            </w:r>
            <w:r w:rsidR="00431BE9">
              <w:rPr>
                <w:noProof/>
                <w:webHidden/>
              </w:rPr>
              <w:tab/>
            </w:r>
            <w:r w:rsidR="00431BE9">
              <w:rPr>
                <w:noProof/>
                <w:webHidden/>
              </w:rPr>
              <w:fldChar w:fldCharType="begin"/>
            </w:r>
            <w:r w:rsidR="00431BE9">
              <w:rPr>
                <w:noProof/>
                <w:webHidden/>
              </w:rPr>
              <w:instrText xml:space="preserve"> PAGEREF _Toc480710303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04" w:history="1">
            <w:r w:rsidR="00431BE9" w:rsidRPr="00E57245">
              <w:rPr>
                <w:rStyle w:val="Hyperlink"/>
                <w:noProof/>
              </w:rPr>
              <w:t xml:space="preserve">1.2 </w:t>
            </w:r>
            <w:r w:rsidR="00431BE9" w:rsidRPr="00E57245">
              <w:rPr>
                <w:rStyle w:val="Hyperlink"/>
                <w:noProof/>
                <w:lang w:val="sr-Cyrl-RS"/>
              </w:rPr>
              <w:t>Опсег производа</w:t>
            </w:r>
            <w:r w:rsidR="00431BE9">
              <w:rPr>
                <w:noProof/>
                <w:webHidden/>
              </w:rPr>
              <w:tab/>
            </w:r>
            <w:r w:rsidR="00431BE9">
              <w:rPr>
                <w:noProof/>
                <w:webHidden/>
              </w:rPr>
              <w:fldChar w:fldCharType="begin"/>
            </w:r>
            <w:r w:rsidR="00431BE9">
              <w:rPr>
                <w:noProof/>
                <w:webHidden/>
              </w:rPr>
              <w:instrText xml:space="preserve"> PAGEREF _Toc480710304 \h </w:instrText>
            </w:r>
            <w:r w:rsidR="00431BE9">
              <w:rPr>
                <w:noProof/>
                <w:webHidden/>
              </w:rPr>
            </w:r>
            <w:r w:rsidR="00431BE9">
              <w:rPr>
                <w:noProof/>
                <w:webHidden/>
              </w:rPr>
              <w:fldChar w:fldCharType="separate"/>
            </w:r>
            <w:r w:rsidR="00431BE9">
              <w:rPr>
                <w:noProof/>
                <w:webHidden/>
              </w:rPr>
              <w:t>4</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05" w:history="1">
            <w:r w:rsidR="00431BE9" w:rsidRPr="00E57245">
              <w:rPr>
                <w:rStyle w:val="Hyperlink"/>
                <w:noProof/>
              </w:rPr>
              <w:t xml:space="preserve">1.3 </w:t>
            </w:r>
            <w:r w:rsidR="00431BE9" w:rsidRPr="00E57245">
              <w:rPr>
                <w:rStyle w:val="Hyperlink"/>
                <w:noProof/>
                <w:lang w:val="sr-Cyrl-RS"/>
              </w:rPr>
              <w:t>Акроними, скраћенице, дефиниције</w:t>
            </w:r>
            <w:r w:rsidR="00431BE9">
              <w:rPr>
                <w:noProof/>
                <w:webHidden/>
              </w:rPr>
              <w:tab/>
            </w:r>
            <w:r w:rsidR="00431BE9">
              <w:rPr>
                <w:noProof/>
                <w:webHidden/>
              </w:rPr>
              <w:fldChar w:fldCharType="begin"/>
            </w:r>
            <w:r w:rsidR="00431BE9">
              <w:rPr>
                <w:noProof/>
                <w:webHidden/>
              </w:rPr>
              <w:instrText xml:space="preserve"> PAGEREF _Toc480710305 \h </w:instrText>
            </w:r>
            <w:r w:rsidR="00431BE9">
              <w:rPr>
                <w:noProof/>
                <w:webHidden/>
              </w:rPr>
            </w:r>
            <w:r w:rsidR="00431BE9">
              <w:rPr>
                <w:noProof/>
                <w:webHidden/>
              </w:rPr>
              <w:fldChar w:fldCharType="separate"/>
            </w:r>
            <w:r w:rsidR="00431BE9">
              <w:rPr>
                <w:noProof/>
                <w:webHidden/>
              </w:rPr>
              <w:t>4</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06" w:history="1">
            <w:r w:rsidR="00431BE9" w:rsidRPr="00E57245">
              <w:rPr>
                <w:rStyle w:val="Hyperlink"/>
                <w:noProof/>
              </w:rPr>
              <w:t xml:space="preserve">1.4 </w:t>
            </w:r>
            <w:r w:rsidR="00431BE9" w:rsidRPr="00E57245">
              <w:rPr>
                <w:rStyle w:val="Hyperlink"/>
                <w:noProof/>
                <w:lang w:val="sr-Cyrl-RS"/>
              </w:rPr>
              <w:t>Референце</w:t>
            </w:r>
            <w:r w:rsidR="00431BE9">
              <w:rPr>
                <w:noProof/>
                <w:webHidden/>
              </w:rPr>
              <w:tab/>
            </w:r>
            <w:r w:rsidR="00431BE9">
              <w:rPr>
                <w:noProof/>
                <w:webHidden/>
              </w:rPr>
              <w:fldChar w:fldCharType="begin"/>
            </w:r>
            <w:r w:rsidR="00431BE9">
              <w:rPr>
                <w:noProof/>
                <w:webHidden/>
              </w:rPr>
              <w:instrText xml:space="preserve"> PAGEREF _Toc480710306 \h </w:instrText>
            </w:r>
            <w:r w:rsidR="00431BE9">
              <w:rPr>
                <w:noProof/>
                <w:webHidden/>
              </w:rPr>
            </w:r>
            <w:r w:rsidR="00431BE9">
              <w:rPr>
                <w:noProof/>
                <w:webHidden/>
              </w:rPr>
              <w:fldChar w:fldCharType="separate"/>
            </w:r>
            <w:r w:rsidR="00431BE9">
              <w:rPr>
                <w:noProof/>
                <w:webHidden/>
              </w:rPr>
              <w:t>5</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07" w:history="1">
            <w:r w:rsidR="00431BE9" w:rsidRPr="00E57245">
              <w:rPr>
                <w:rStyle w:val="Hyperlink"/>
                <w:noProof/>
              </w:rPr>
              <w:t xml:space="preserve">1.5 </w:t>
            </w:r>
            <w:r w:rsidR="00431BE9" w:rsidRPr="00E57245">
              <w:rPr>
                <w:rStyle w:val="Hyperlink"/>
                <w:noProof/>
                <w:lang w:val="sr-Cyrl-RS"/>
              </w:rPr>
              <w:t>Опис остатка документа</w:t>
            </w:r>
            <w:r w:rsidR="00431BE9">
              <w:rPr>
                <w:noProof/>
                <w:webHidden/>
              </w:rPr>
              <w:tab/>
            </w:r>
            <w:r w:rsidR="00431BE9">
              <w:rPr>
                <w:noProof/>
                <w:webHidden/>
              </w:rPr>
              <w:fldChar w:fldCharType="begin"/>
            </w:r>
            <w:r w:rsidR="00431BE9">
              <w:rPr>
                <w:noProof/>
                <w:webHidden/>
              </w:rPr>
              <w:instrText xml:space="preserve"> PAGEREF _Toc480710307 \h </w:instrText>
            </w:r>
            <w:r w:rsidR="00431BE9">
              <w:rPr>
                <w:noProof/>
                <w:webHidden/>
              </w:rPr>
            </w:r>
            <w:r w:rsidR="00431BE9">
              <w:rPr>
                <w:noProof/>
                <w:webHidden/>
              </w:rPr>
              <w:fldChar w:fldCharType="separate"/>
            </w:r>
            <w:r w:rsidR="00431BE9">
              <w:rPr>
                <w:noProof/>
                <w:webHidden/>
              </w:rPr>
              <w:t>5</w:t>
            </w:r>
            <w:r w:rsidR="00431BE9">
              <w:rPr>
                <w:noProof/>
                <w:webHidden/>
              </w:rPr>
              <w:fldChar w:fldCharType="end"/>
            </w:r>
          </w:hyperlink>
        </w:p>
        <w:p w:rsidR="00431BE9" w:rsidRDefault="003127DC">
          <w:pPr>
            <w:pStyle w:val="TOC1"/>
            <w:tabs>
              <w:tab w:val="right" w:leader="dot" w:pos="9350"/>
            </w:tabs>
            <w:rPr>
              <w:rFonts w:asciiTheme="minorHAnsi" w:hAnsiTheme="minorHAnsi"/>
              <w:noProof/>
              <w:sz w:val="22"/>
              <w:lang w:eastAsia="en-US"/>
            </w:rPr>
          </w:pPr>
          <w:hyperlink w:anchor="_Toc480710308" w:history="1">
            <w:r w:rsidR="00431BE9" w:rsidRPr="00E57245">
              <w:rPr>
                <w:rStyle w:val="Hyperlink"/>
                <w:noProof/>
              </w:rPr>
              <w:t>2. Општи опис производа</w:t>
            </w:r>
            <w:r w:rsidR="00431BE9">
              <w:rPr>
                <w:noProof/>
                <w:webHidden/>
              </w:rPr>
              <w:tab/>
            </w:r>
            <w:r w:rsidR="00431BE9">
              <w:rPr>
                <w:noProof/>
                <w:webHidden/>
              </w:rPr>
              <w:fldChar w:fldCharType="begin"/>
            </w:r>
            <w:r w:rsidR="00431BE9">
              <w:rPr>
                <w:noProof/>
                <w:webHidden/>
              </w:rPr>
              <w:instrText xml:space="preserve"> PAGEREF _Toc480710308 \h </w:instrText>
            </w:r>
            <w:r w:rsidR="00431BE9">
              <w:rPr>
                <w:noProof/>
                <w:webHidden/>
              </w:rPr>
            </w:r>
            <w:r w:rsidR="00431BE9">
              <w:rPr>
                <w:noProof/>
                <w:webHidden/>
              </w:rPr>
              <w:fldChar w:fldCharType="separate"/>
            </w:r>
            <w:r w:rsidR="00431BE9">
              <w:rPr>
                <w:noProof/>
                <w:webHidden/>
              </w:rPr>
              <w:t>6</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09" w:history="1">
            <w:r w:rsidR="00431BE9" w:rsidRPr="00E57245">
              <w:rPr>
                <w:rStyle w:val="Hyperlink"/>
                <w:noProof/>
              </w:rPr>
              <w:t xml:space="preserve">2.1 </w:t>
            </w:r>
            <w:r w:rsidR="00431BE9" w:rsidRPr="00E57245">
              <w:rPr>
                <w:rStyle w:val="Hyperlink"/>
                <w:noProof/>
                <w:lang w:val="sr-Cyrl-RS"/>
              </w:rPr>
              <w:t>Контекст производа</w:t>
            </w:r>
            <w:r w:rsidR="00431BE9">
              <w:rPr>
                <w:noProof/>
                <w:webHidden/>
              </w:rPr>
              <w:tab/>
            </w:r>
            <w:r w:rsidR="00431BE9">
              <w:rPr>
                <w:noProof/>
                <w:webHidden/>
              </w:rPr>
              <w:fldChar w:fldCharType="begin"/>
            </w:r>
            <w:r w:rsidR="00431BE9">
              <w:rPr>
                <w:noProof/>
                <w:webHidden/>
              </w:rPr>
              <w:instrText xml:space="preserve"> PAGEREF _Toc480710309 \h </w:instrText>
            </w:r>
            <w:r w:rsidR="00431BE9">
              <w:rPr>
                <w:noProof/>
                <w:webHidden/>
              </w:rPr>
            </w:r>
            <w:r w:rsidR="00431BE9">
              <w:rPr>
                <w:noProof/>
                <w:webHidden/>
              </w:rPr>
              <w:fldChar w:fldCharType="separate"/>
            </w:r>
            <w:r w:rsidR="00431BE9">
              <w:rPr>
                <w:noProof/>
                <w:webHidden/>
              </w:rPr>
              <w:t>6</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10" w:history="1">
            <w:r w:rsidR="00431BE9" w:rsidRPr="00E57245">
              <w:rPr>
                <w:rStyle w:val="Hyperlink"/>
                <w:noProof/>
              </w:rPr>
              <w:t xml:space="preserve">2.2 </w:t>
            </w:r>
            <w:r w:rsidR="00431BE9" w:rsidRPr="00E57245">
              <w:rPr>
                <w:rStyle w:val="Hyperlink"/>
                <w:noProof/>
                <w:lang w:val="sr-Cyrl-RS"/>
              </w:rPr>
              <w:t>Функције производа</w:t>
            </w:r>
            <w:r w:rsidR="00431BE9">
              <w:rPr>
                <w:noProof/>
                <w:webHidden/>
              </w:rPr>
              <w:tab/>
            </w:r>
            <w:r w:rsidR="00431BE9">
              <w:rPr>
                <w:noProof/>
                <w:webHidden/>
              </w:rPr>
              <w:fldChar w:fldCharType="begin"/>
            </w:r>
            <w:r w:rsidR="00431BE9">
              <w:rPr>
                <w:noProof/>
                <w:webHidden/>
              </w:rPr>
              <w:instrText xml:space="preserve"> PAGEREF _Toc480710310 \h </w:instrText>
            </w:r>
            <w:r w:rsidR="00431BE9">
              <w:rPr>
                <w:noProof/>
                <w:webHidden/>
              </w:rPr>
            </w:r>
            <w:r w:rsidR="00431BE9">
              <w:rPr>
                <w:noProof/>
                <w:webHidden/>
              </w:rPr>
              <w:fldChar w:fldCharType="separate"/>
            </w:r>
            <w:r w:rsidR="00431BE9">
              <w:rPr>
                <w:noProof/>
                <w:webHidden/>
              </w:rPr>
              <w:t>7</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11" w:history="1">
            <w:r w:rsidR="00431BE9" w:rsidRPr="00E57245">
              <w:rPr>
                <w:rStyle w:val="Hyperlink"/>
                <w:noProof/>
              </w:rPr>
              <w:t xml:space="preserve">2.3 </w:t>
            </w:r>
            <w:r w:rsidR="00431BE9" w:rsidRPr="00E57245">
              <w:rPr>
                <w:rStyle w:val="Hyperlink"/>
                <w:noProof/>
                <w:lang w:val="sr-Cyrl-RS"/>
              </w:rPr>
              <w:t>Карактристике производа</w:t>
            </w:r>
            <w:r w:rsidR="00431BE9">
              <w:rPr>
                <w:noProof/>
                <w:webHidden/>
              </w:rPr>
              <w:tab/>
            </w:r>
            <w:r w:rsidR="00431BE9">
              <w:rPr>
                <w:noProof/>
                <w:webHidden/>
              </w:rPr>
              <w:fldChar w:fldCharType="begin"/>
            </w:r>
            <w:r w:rsidR="00431BE9">
              <w:rPr>
                <w:noProof/>
                <w:webHidden/>
              </w:rPr>
              <w:instrText xml:space="preserve"> PAGEREF _Toc480710311 \h </w:instrText>
            </w:r>
            <w:r w:rsidR="00431BE9">
              <w:rPr>
                <w:noProof/>
                <w:webHidden/>
              </w:rPr>
            </w:r>
            <w:r w:rsidR="00431BE9">
              <w:rPr>
                <w:noProof/>
                <w:webHidden/>
              </w:rPr>
              <w:fldChar w:fldCharType="separate"/>
            </w:r>
            <w:r w:rsidR="00431BE9">
              <w:rPr>
                <w:noProof/>
                <w:webHidden/>
              </w:rPr>
              <w:t>7</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12" w:history="1">
            <w:r w:rsidR="00431BE9" w:rsidRPr="00E57245">
              <w:rPr>
                <w:rStyle w:val="Hyperlink"/>
                <w:noProof/>
              </w:rPr>
              <w:t>2.4 Радно окружење</w:t>
            </w:r>
            <w:r w:rsidR="00431BE9">
              <w:rPr>
                <w:noProof/>
                <w:webHidden/>
              </w:rPr>
              <w:tab/>
            </w:r>
            <w:r w:rsidR="00431BE9">
              <w:rPr>
                <w:noProof/>
                <w:webHidden/>
              </w:rPr>
              <w:fldChar w:fldCharType="begin"/>
            </w:r>
            <w:r w:rsidR="00431BE9">
              <w:rPr>
                <w:noProof/>
                <w:webHidden/>
              </w:rPr>
              <w:instrText xml:space="preserve"> PAGEREF _Toc480710312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13" w:history="1">
            <w:r w:rsidR="00431BE9" w:rsidRPr="00E57245">
              <w:rPr>
                <w:rStyle w:val="Hyperlink"/>
                <w:noProof/>
              </w:rPr>
              <w:t xml:space="preserve">2.5 </w:t>
            </w:r>
            <w:r w:rsidR="00431BE9" w:rsidRPr="00E57245">
              <w:rPr>
                <w:rStyle w:val="Hyperlink"/>
                <w:noProof/>
                <w:lang w:val="sr-Cyrl-RS"/>
              </w:rPr>
              <w:t>Ограничења</w:t>
            </w:r>
            <w:r w:rsidR="00431BE9">
              <w:rPr>
                <w:noProof/>
                <w:webHidden/>
              </w:rPr>
              <w:tab/>
            </w:r>
            <w:r w:rsidR="00431BE9">
              <w:rPr>
                <w:noProof/>
                <w:webHidden/>
              </w:rPr>
              <w:fldChar w:fldCharType="begin"/>
            </w:r>
            <w:r w:rsidR="00431BE9">
              <w:rPr>
                <w:noProof/>
                <w:webHidden/>
              </w:rPr>
              <w:instrText xml:space="preserve"> PAGEREF _Toc480710313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14" w:history="1">
            <w:r w:rsidR="00431BE9" w:rsidRPr="00E57245">
              <w:rPr>
                <w:rStyle w:val="Hyperlink"/>
                <w:noProof/>
              </w:rPr>
              <w:t>2.5.1 Ограничења имплементације и дизајна</w:t>
            </w:r>
            <w:r w:rsidR="00431BE9">
              <w:rPr>
                <w:noProof/>
                <w:webHidden/>
              </w:rPr>
              <w:tab/>
            </w:r>
            <w:r w:rsidR="00431BE9">
              <w:rPr>
                <w:noProof/>
                <w:webHidden/>
              </w:rPr>
              <w:fldChar w:fldCharType="begin"/>
            </w:r>
            <w:r w:rsidR="00431BE9">
              <w:rPr>
                <w:noProof/>
                <w:webHidden/>
              </w:rPr>
              <w:instrText xml:space="preserve"> PAGEREF _Toc480710314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15" w:history="1">
            <w:r w:rsidR="00431BE9" w:rsidRPr="00E57245">
              <w:rPr>
                <w:rStyle w:val="Hyperlink"/>
                <w:noProof/>
              </w:rPr>
              <w:t xml:space="preserve">2.6 </w:t>
            </w:r>
            <w:r w:rsidR="00431BE9" w:rsidRPr="00E57245">
              <w:rPr>
                <w:rStyle w:val="Hyperlink"/>
                <w:noProof/>
                <w:lang w:val="sr-Cyrl-RS"/>
              </w:rPr>
              <w:t>Претпоставке и зависности</w:t>
            </w:r>
            <w:r w:rsidR="00431BE9">
              <w:rPr>
                <w:noProof/>
                <w:webHidden/>
              </w:rPr>
              <w:tab/>
            </w:r>
            <w:r w:rsidR="00431BE9">
              <w:rPr>
                <w:noProof/>
                <w:webHidden/>
              </w:rPr>
              <w:fldChar w:fldCharType="begin"/>
            </w:r>
            <w:r w:rsidR="00431BE9">
              <w:rPr>
                <w:noProof/>
                <w:webHidden/>
              </w:rPr>
              <w:instrText xml:space="preserve"> PAGEREF _Toc480710315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rsidR="00431BE9" w:rsidRDefault="003127DC">
          <w:pPr>
            <w:pStyle w:val="TOC1"/>
            <w:tabs>
              <w:tab w:val="right" w:leader="dot" w:pos="9350"/>
            </w:tabs>
            <w:rPr>
              <w:rFonts w:asciiTheme="minorHAnsi" w:hAnsiTheme="minorHAnsi"/>
              <w:noProof/>
              <w:sz w:val="22"/>
              <w:lang w:eastAsia="en-US"/>
            </w:rPr>
          </w:pPr>
          <w:hyperlink w:anchor="_Toc480710316" w:history="1">
            <w:r w:rsidR="00431BE9" w:rsidRPr="00E57245">
              <w:rPr>
                <w:rStyle w:val="Hyperlink"/>
                <w:noProof/>
              </w:rPr>
              <w:t>3. Специфични захтеви</w:t>
            </w:r>
            <w:r w:rsidR="00431BE9">
              <w:rPr>
                <w:noProof/>
                <w:webHidden/>
              </w:rPr>
              <w:tab/>
            </w:r>
            <w:r w:rsidR="00431BE9">
              <w:rPr>
                <w:noProof/>
                <w:webHidden/>
              </w:rPr>
              <w:fldChar w:fldCharType="begin"/>
            </w:r>
            <w:r w:rsidR="00431BE9">
              <w:rPr>
                <w:noProof/>
                <w:webHidden/>
              </w:rPr>
              <w:instrText xml:space="preserve"> PAGEREF _Toc480710316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17" w:history="1">
            <w:r w:rsidR="00431BE9" w:rsidRPr="00E57245">
              <w:rPr>
                <w:rStyle w:val="Hyperlink"/>
                <w:noProof/>
              </w:rPr>
              <w:t xml:space="preserve">3.1 </w:t>
            </w:r>
            <w:r w:rsidR="00431BE9" w:rsidRPr="00E57245">
              <w:rPr>
                <w:rStyle w:val="Hyperlink"/>
                <w:noProof/>
                <w:lang w:val="sr-Cyrl-RS"/>
              </w:rPr>
              <w:t>Захтеви спољашњих интефејса</w:t>
            </w:r>
            <w:r w:rsidR="00431BE9">
              <w:rPr>
                <w:noProof/>
                <w:webHidden/>
              </w:rPr>
              <w:tab/>
            </w:r>
            <w:r w:rsidR="00431BE9">
              <w:rPr>
                <w:noProof/>
                <w:webHidden/>
              </w:rPr>
              <w:fldChar w:fldCharType="begin"/>
            </w:r>
            <w:r w:rsidR="00431BE9">
              <w:rPr>
                <w:noProof/>
                <w:webHidden/>
              </w:rPr>
              <w:instrText xml:space="preserve"> PAGEREF _Toc480710317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18" w:history="1">
            <w:r w:rsidR="00431BE9" w:rsidRPr="00E57245">
              <w:rPr>
                <w:rStyle w:val="Hyperlink"/>
                <w:noProof/>
              </w:rPr>
              <w:t>3.1.1 Кориснички интефејси</w:t>
            </w:r>
            <w:r w:rsidR="00431BE9">
              <w:rPr>
                <w:noProof/>
                <w:webHidden/>
              </w:rPr>
              <w:tab/>
            </w:r>
            <w:r w:rsidR="00431BE9">
              <w:rPr>
                <w:noProof/>
                <w:webHidden/>
              </w:rPr>
              <w:fldChar w:fldCharType="begin"/>
            </w:r>
            <w:r w:rsidR="00431BE9">
              <w:rPr>
                <w:noProof/>
                <w:webHidden/>
              </w:rPr>
              <w:instrText xml:space="preserve"> PAGEREF _Toc480710318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19" w:history="1">
            <w:r w:rsidR="00431BE9" w:rsidRPr="00E57245">
              <w:rPr>
                <w:rStyle w:val="Hyperlink"/>
                <w:noProof/>
              </w:rPr>
              <w:t>3.1.2 Хардверски интефејси</w:t>
            </w:r>
            <w:r w:rsidR="00431BE9">
              <w:rPr>
                <w:noProof/>
                <w:webHidden/>
              </w:rPr>
              <w:tab/>
            </w:r>
            <w:r w:rsidR="00431BE9">
              <w:rPr>
                <w:noProof/>
                <w:webHidden/>
              </w:rPr>
              <w:fldChar w:fldCharType="begin"/>
            </w:r>
            <w:r w:rsidR="00431BE9">
              <w:rPr>
                <w:noProof/>
                <w:webHidden/>
              </w:rPr>
              <w:instrText xml:space="preserve"> PAGEREF _Toc480710319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20" w:history="1">
            <w:r w:rsidR="00431BE9" w:rsidRPr="00E57245">
              <w:rPr>
                <w:rStyle w:val="Hyperlink"/>
                <w:noProof/>
              </w:rPr>
              <w:t>3.1.3 Софтверски интерфејси</w:t>
            </w:r>
            <w:r w:rsidR="00431BE9">
              <w:rPr>
                <w:noProof/>
                <w:webHidden/>
              </w:rPr>
              <w:tab/>
            </w:r>
            <w:r w:rsidR="00431BE9">
              <w:rPr>
                <w:noProof/>
                <w:webHidden/>
              </w:rPr>
              <w:fldChar w:fldCharType="begin"/>
            </w:r>
            <w:r w:rsidR="00431BE9">
              <w:rPr>
                <w:noProof/>
                <w:webHidden/>
              </w:rPr>
              <w:instrText xml:space="preserve"> PAGEREF _Toc480710320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21" w:history="1">
            <w:r w:rsidR="00431BE9" w:rsidRPr="00E57245">
              <w:rPr>
                <w:rStyle w:val="Hyperlink"/>
                <w:noProof/>
              </w:rPr>
              <w:t>3.1.4 Комуникациони интерфејси</w:t>
            </w:r>
            <w:r w:rsidR="00431BE9">
              <w:rPr>
                <w:noProof/>
                <w:webHidden/>
              </w:rPr>
              <w:tab/>
            </w:r>
            <w:r w:rsidR="00431BE9">
              <w:rPr>
                <w:noProof/>
                <w:webHidden/>
              </w:rPr>
              <w:fldChar w:fldCharType="begin"/>
            </w:r>
            <w:r w:rsidR="00431BE9">
              <w:rPr>
                <w:noProof/>
                <w:webHidden/>
              </w:rPr>
              <w:instrText xml:space="preserve"> PAGEREF _Toc480710321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22" w:history="1">
            <w:r w:rsidR="00431BE9" w:rsidRPr="00E57245">
              <w:rPr>
                <w:rStyle w:val="Hyperlink"/>
                <w:noProof/>
              </w:rPr>
              <w:t xml:space="preserve">3.2 </w:t>
            </w:r>
            <w:r w:rsidR="00431BE9" w:rsidRPr="00E57245">
              <w:rPr>
                <w:rStyle w:val="Hyperlink"/>
                <w:noProof/>
                <w:lang w:val="sr-Cyrl-RS"/>
              </w:rPr>
              <w:t>Функционални захтеви</w:t>
            </w:r>
            <w:r w:rsidR="00431BE9">
              <w:rPr>
                <w:noProof/>
                <w:webHidden/>
              </w:rPr>
              <w:tab/>
            </w:r>
            <w:r w:rsidR="00431BE9">
              <w:rPr>
                <w:noProof/>
                <w:webHidden/>
              </w:rPr>
              <w:fldChar w:fldCharType="begin"/>
            </w:r>
            <w:r w:rsidR="00431BE9">
              <w:rPr>
                <w:noProof/>
                <w:webHidden/>
              </w:rPr>
              <w:instrText xml:space="preserve"> PAGEREF _Toc480710322 \h </w:instrText>
            </w:r>
            <w:r w:rsidR="00431BE9">
              <w:rPr>
                <w:noProof/>
                <w:webHidden/>
              </w:rPr>
            </w:r>
            <w:r w:rsidR="00431BE9">
              <w:rPr>
                <w:noProof/>
                <w:webHidden/>
              </w:rPr>
              <w:fldChar w:fldCharType="separate"/>
            </w:r>
            <w:r w:rsidR="00431BE9">
              <w:rPr>
                <w:noProof/>
                <w:webHidden/>
              </w:rPr>
              <w:t>11</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23" w:history="1">
            <w:r w:rsidR="00431BE9" w:rsidRPr="00E57245">
              <w:rPr>
                <w:rStyle w:val="Hyperlink"/>
                <w:noProof/>
              </w:rPr>
              <w:t>3.2.1 Пријављивање на систем</w:t>
            </w:r>
            <w:r w:rsidR="00431BE9">
              <w:rPr>
                <w:noProof/>
                <w:webHidden/>
              </w:rPr>
              <w:tab/>
            </w:r>
            <w:r w:rsidR="00431BE9">
              <w:rPr>
                <w:noProof/>
                <w:webHidden/>
              </w:rPr>
              <w:fldChar w:fldCharType="begin"/>
            </w:r>
            <w:r w:rsidR="00431BE9">
              <w:rPr>
                <w:noProof/>
                <w:webHidden/>
              </w:rPr>
              <w:instrText xml:space="preserve"> PAGEREF _Toc480710323 \h </w:instrText>
            </w:r>
            <w:r w:rsidR="00431BE9">
              <w:rPr>
                <w:noProof/>
                <w:webHidden/>
              </w:rPr>
            </w:r>
            <w:r w:rsidR="00431BE9">
              <w:rPr>
                <w:noProof/>
                <w:webHidden/>
              </w:rPr>
              <w:fldChar w:fldCharType="separate"/>
            </w:r>
            <w:r w:rsidR="00431BE9">
              <w:rPr>
                <w:noProof/>
                <w:webHidden/>
              </w:rPr>
              <w:t>11</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24" w:history="1">
            <w:r w:rsidR="00431BE9" w:rsidRPr="00E57245">
              <w:rPr>
                <w:rStyle w:val="Hyperlink"/>
                <w:noProof/>
              </w:rPr>
              <w:t>3.2.2 Измена профила пријављеног корисника</w:t>
            </w:r>
            <w:r w:rsidR="00431BE9">
              <w:rPr>
                <w:noProof/>
                <w:webHidden/>
              </w:rPr>
              <w:tab/>
            </w:r>
            <w:r w:rsidR="00431BE9">
              <w:rPr>
                <w:noProof/>
                <w:webHidden/>
              </w:rPr>
              <w:fldChar w:fldCharType="begin"/>
            </w:r>
            <w:r w:rsidR="00431BE9">
              <w:rPr>
                <w:noProof/>
                <w:webHidden/>
              </w:rPr>
              <w:instrText xml:space="preserve"> PAGEREF _Toc480710324 \h </w:instrText>
            </w:r>
            <w:r w:rsidR="00431BE9">
              <w:rPr>
                <w:noProof/>
                <w:webHidden/>
              </w:rPr>
            </w:r>
            <w:r w:rsidR="00431BE9">
              <w:rPr>
                <w:noProof/>
                <w:webHidden/>
              </w:rPr>
              <w:fldChar w:fldCharType="separate"/>
            </w:r>
            <w:r w:rsidR="00431BE9">
              <w:rPr>
                <w:noProof/>
                <w:webHidden/>
              </w:rPr>
              <w:t>12</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25" w:history="1">
            <w:r w:rsidR="00431BE9" w:rsidRPr="00E57245">
              <w:rPr>
                <w:rStyle w:val="Hyperlink"/>
                <w:noProof/>
                <w:lang w:eastAsia="en-US"/>
              </w:rPr>
              <w:t>3.2.3</w:t>
            </w:r>
            <w:r w:rsidR="00431BE9" w:rsidRPr="00E57245">
              <w:rPr>
                <w:rStyle w:val="Hyperlink"/>
                <w:i/>
                <w:noProof/>
                <w:lang w:eastAsia="en-US"/>
              </w:rPr>
              <w:t xml:space="preserve"> </w:t>
            </w:r>
            <w:r w:rsidR="00431BE9" w:rsidRPr="00E57245">
              <w:rPr>
                <w:rStyle w:val="Hyperlink"/>
                <w:noProof/>
              </w:rPr>
              <w:t>Управљање имањима и плантажама</w:t>
            </w:r>
            <w:r w:rsidR="00431BE9">
              <w:rPr>
                <w:noProof/>
                <w:webHidden/>
              </w:rPr>
              <w:tab/>
            </w:r>
            <w:r w:rsidR="00431BE9">
              <w:rPr>
                <w:noProof/>
                <w:webHidden/>
              </w:rPr>
              <w:fldChar w:fldCharType="begin"/>
            </w:r>
            <w:r w:rsidR="00431BE9">
              <w:rPr>
                <w:noProof/>
                <w:webHidden/>
              </w:rPr>
              <w:instrText xml:space="preserve"> PAGEREF _Toc480710325 \h </w:instrText>
            </w:r>
            <w:r w:rsidR="00431BE9">
              <w:rPr>
                <w:noProof/>
                <w:webHidden/>
              </w:rPr>
            </w:r>
            <w:r w:rsidR="00431BE9">
              <w:rPr>
                <w:noProof/>
                <w:webHidden/>
              </w:rPr>
              <w:fldChar w:fldCharType="separate"/>
            </w:r>
            <w:r w:rsidR="00431BE9">
              <w:rPr>
                <w:noProof/>
                <w:webHidden/>
              </w:rPr>
              <w:t>13</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26" w:history="1">
            <w:r w:rsidR="00431BE9" w:rsidRPr="00E57245">
              <w:rPr>
                <w:rStyle w:val="Hyperlink"/>
                <w:noProof/>
              </w:rPr>
              <w:t>3.2.4 Управљање културама</w:t>
            </w:r>
            <w:r w:rsidR="00431BE9">
              <w:rPr>
                <w:noProof/>
                <w:webHidden/>
              </w:rPr>
              <w:tab/>
            </w:r>
            <w:r w:rsidR="00431BE9">
              <w:rPr>
                <w:noProof/>
                <w:webHidden/>
              </w:rPr>
              <w:fldChar w:fldCharType="begin"/>
            </w:r>
            <w:r w:rsidR="00431BE9">
              <w:rPr>
                <w:noProof/>
                <w:webHidden/>
              </w:rPr>
              <w:instrText xml:space="preserve"> PAGEREF _Toc480710326 \h </w:instrText>
            </w:r>
            <w:r w:rsidR="00431BE9">
              <w:rPr>
                <w:noProof/>
                <w:webHidden/>
              </w:rPr>
            </w:r>
            <w:r w:rsidR="00431BE9">
              <w:rPr>
                <w:noProof/>
                <w:webHidden/>
              </w:rPr>
              <w:fldChar w:fldCharType="separate"/>
            </w:r>
            <w:r w:rsidR="00431BE9">
              <w:rPr>
                <w:noProof/>
                <w:webHidden/>
              </w:rPr>
              <w:t>14</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27" w:history="1">
            <w:r w:rsidR="00431BE9" w:rsidRPr="00E57245">
              <w:rPr>
                <w:rStyle w:val="Hyperlink"/>
                <w:noProof/>
              </w:rPr>
              <w:t>3.2.5 Функционалности запослених на имањима</w:t>
            </w:r>
            <w:r w:rsidR="00431BE9">
              <w:rPr>
                <w:noProof/>
                <w:webHidden/>
              </w:rPr>
              <w:tab/>
            </w:r>
            <w:r w:rsidR="00431BE9">
              <w:rPr>
                <w:noProof/>
                <w:webHidden/>
              </w:rPr>
              <w:fldChar w:fldCharType="begin"/>
            </w:r>
            <w:r w:rsidR="00431BE9">
              <w:rPr>
                <w:noProof/>
                <w:webHidden/>
              </w:rPr>
              <w:instrText xml:space="preserve"> PAGEREF _Toc480710327 \h </w:instrText>
            </w:r>
            <w:r w:rsidR="00431BE9">
              <w:rPr>
                <w:noProof/>
                <w:webHidden/>
              </w:rPr>
            </w:r>
            <w:r w:rsidR="00431BE9">
              <w:rPr>
                <w:noProof/>
                <w:webHidden/>
              </w:rPr>
              <w:fldChar w:fldCharType="separate"/>
            </w:r>
            <w:r w:rsidR="00431BE9">
              <w:rPr>
                <w:noProof/>
                <w:webHidden/>
              </w:rPr>
              <w:t>15</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28" w:history="1">
            <w:r w:rsidR="00431BE9" w:rsidRPr="00E57245">
              <w:rPr>
                <w:rStyle w:val="Hyperlink"/>
                <w:noProof/>
              </w:rPr>
              <w:t>3.2.6 Управљање мерним уређајима</w:t>
            </w:r>
            <w:r w:rsidR="00431BE9">
              <w:rPr>
                <w:noProof/>
                <w:webHidden/>
              </w:rPr>
              <w:tab/>
            </w:r>
            <w:r w:rsidR="00431BE9">
              <w:rPr>
                <w:noProof/>
                <w:webHidden/>
              </w:rPr>
              <w:fldChar w:fldCharType="begin"/>
            </w:r>
            <w:r w:rsidR="00431BE9">
              <w:rPr>
                <w:noProof/>
                <w:webHidden/>
              </w:rPr>
              <w:instrText xml:space="preserve"> PAGEREF _Toc480710328 \h </w:instrText>
            </w:r>
            <w:r w:rsidR="00431BE9">
              <w:rPr>
                <w:noProof/>
                <w:webHidden/>
              </w:rPr>
            </w:r>
            <w:r w:rsidR="00431BE9">
              <w:rPr>
                <w:noProof/>
                <w:webHidden/>
              </w:rPr>
              <w:fldChar w:fldCharType="separate"/>
            </w:r>
            <w:r w:rsidR="00431BE9">
              <w:rPr>
                <w:noProof/>
                <w:webHidden/>
              </w:rPr>
              <w:t>16</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29" w:history="1">
            <w:r w:rsidR="00431BE9" w:rsidRPr="00E57245">
              <w:rPr>
                <w:rStyle w:val="Hyperlink"/>
                <w:noProof/>
              </w:rPr>
              <w:t>3.2.7 Функционалности доступне корисницима са правима администрирања</w:t>
            </w:r>
            <w:r w:rsidR="00431BE9">
              <w:rPr>
                <w:noProof/>
                <w:webHidden/>
              </w:rPr>
              <w:tab/>
            </w:r>
            <w:r w:rsidR="00431BE9">
              <w:rPr>
                <w:noProof/>
                <w:webHidden/>
              </w:rPr>
              <w:fldChar w:fldCharType="begin"/>
            </w:r>
            <w:r w:rsidR="00431BE9">
              <w:rPr>
                <w:noProof/>
                <w:webHidden/>
              </w:rPr>
              <w:instrText xml:space="preserve"> PAGEREF _Toc480710329 \h </w:instrText>
            </w:r>
            <w:r w:rsidR="00431BE9">
              <w:rPr>
                <w:noProof/>
                <w:webHidden/>
              </w:rPr>
            </w:r>
            <w:r w:rsidR="00431BE9">
              <w:rPr>
                <w:noProof/>
                <w:webHidden/>
              </w:rPr>
              <w:fldChar w:fldCharType="separate"/>
            </w:r>
            <w:r w:rsidR="00431BE9">
              <w:rPr>
                <w:noProof/>
                <w:webHidden/>
              </w:rPr>
              <w:t>17</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30" w:history="1">
            <w:r w:rsidR="00431BE9" w:rsidRPr="00E57245">
              <w:rPr>
                <w:rStyle w:val="Hyperlink"/>
                <w:noProof/>
              </w:rPr>
              <w:t xml:space="preserve">3.3 </w:t>
            </w:r>
            <w:r w:rsidR="00431BE9" w:rsidRPr="00E57245">
              <w:rPr>
                <w:rStyle w:val="Hyperlink"/>
                <w:noProof/>
                <w:lang w:val="sr-Cyrl-RS"/>
              </w:rPr>
              <w:t>Захтеви у погледу перформанси</w:t>
            </w:r>
            <w:r w:rsidR="00431BE9">
              <w:rPr>
                <w:noProof/>
                <w:webHidden/>
              </w:rPr>
              <w:tab/>
            </w:r>
            <w:r w:rsidR="00431BE9">
              <w:rPr>
                <w:noProof/>
                <w:webHidden/>
              </w:rPr>
              <w:fldChar w:fldCharType="begin"/>
            </w:r>
            <w:r w:rsidR="00431BE9">
              <w:rPr>
                <w:noProof/>
                <w:webHidden/>
              </w:rPr>
              <w:instrText xml:space="preserve"> PAGEREF _Toc480710330 \h </w:instrText>
            </w:r>
            <w:r w:rsidR="00431BE9">
              <w:rPr>
                <w:noProof/>
                <w:webHidden/>
              </w:rPr>
            </w:r>
            <w:r w:rsidR="00431BE9">
              <w:rPr>
                <w:noProof/>
                <w:webHidden/>
              </w:rPr>
              <w:fldChar w:fldCharType="separate"/>
            </w:r>
            <w:r w:rsidR="00431BE9">
              <w:rPr>
                <w:noProof/>
                <w:webHidden/>
              </w:rPr>
              <w:t>18</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31" w:history="1">
            <w:r w:rsidR="00431BE9" w:rsidRPr="00E57245">
              <w:rPr>
                <w:rStyle w:val="Hyperlink"/>
                <w:noProof/>
              </w:rPr>
              <w:t xml:space="preserve">3.4 </w:t>
            </w:r>
            <w:r w:rsidR="00431BE9" w:rsidRPr="00E57245">
              <w:rPr>
                <w:rStyle w:val="Hyperlink"/>
                <w:noProof/>
                <w:lang w:val="sr-Cyrl-RS"/>
              </w:rPr>
              <w:t>Пројектна ограничења</w:t>
            </w:r>
            <w:r w:rsidR="00431BE9">
              <w:rPr>
                <w:noProof/>
                <w:webHidden/>
              </w:rPr>
              <w:tab/>
            </w:r>
            <w:r w:rsidR="00431BE9">
              <w:rPr>
                <w:noProof/>
                <w:webHidden/>
              </w:rPr>
              <w:fldChar w:fldCharType="begin"/>
            </w:r>
            <w:r w:rsidR="00431BE9">
              <w:rPr>
                <w:noProof/>
                <w:webHidden/>
              </w:rPr>
              <w:instrText xml:space="preserve"> PAGEREF _Toc480710331 \h </w:instrText>
            </w:r>
            <w:r w:rsidR="00431BE9">
              <w:rPr>
                <w:noProof/>
                <w:webHidden/>
              </w:rPr>
            </w:r>
            <w:r w:rsidR="00431BE9">
              <w:rPr>
                <w:noProof/>
                <w:webHidden/>
              </w:rPr>
              <w:fldChar w:fldCharType="separate"/>
            </w:r>
            <w:r w:rsidR="00431BE9">
              <w:rPr>
                <w:noProof/>
                <w:webHidden/>
              </w:rPr>
              <w:t>18</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32" w:history="1">
            <w:r w:rsidR="00431BE9" w:rsidRPr="00E57245">
              <w:rPr>
                <w:rStyle w:val="Hyperlink"/>
                <w:noProof/>
              </w:rPr>
              <w:t xml:space="preserve">3.5 </w:t>
            </w:r>
            <w:r w:rsidR="00431BE9" w:rsidRPr="00E57245">
              <w:rPr>
                <w:rStyle w:val="Hyperlink"/>
                <w:noProof/>
                <w:lang w:val="sr-Cyrl-RS"/>
              </w:rPr>
              <w:t>Захтеви у погледу квалитета</w:t>
            </w:r>
            <w:r w:rsidR="00431BE9">
              <w:rPr>
                <w:noProof/>
                <w:webHidden/>
              </w:rPr>
              <w:tab/>
            </w:r>
            <w:r w:rsidR="00431BE9">
              <w:rPr>
                <w:noProof/>
                <w:webHidden/>
              </w:rPr>
              <w:fldChar w:fldCharType="begin"/>
            </w:r>
            <w:r w:rsidR="00431BE9">
              <w:rPr>
                <w:noProof/>
                <w:webHidden/>
              </w:rPr>
              <w:instrText xml:space="preserve"> PAGEREF _Toc480710332 \h </w:instrText>
            </w:r>
            <w:r w:rsidR="00431BE9">
              <w:rPr>
                <w:noProof/>
                <w:webHidden/>
              </w:rPr>
            </w:r>
            <w:r w:rsidR="00431BE9">
              <w:rPr>
                <w:noProof/>
                <w:webHidden/>
              </w:rPr>
              <w:fldChar w:fldCharType="separate"/>
            </w:r>
            <w:r w:rsidR="00431BE9">
              <w:rPr>
                <w:noProof/>
                <w:webHidden/>
              </w:rPr>
              <w:t>18</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33" w:history="1">
            <w:r w:rsidR="00431BE9" w:rsidRPr="00E57245">
              <w:rPr>
                <w:rStyle w:val="Hyperlink"/>
                <w:noProof/>
                <w:lang w:val="ru-RU"/>
              </w:rPr>
              <w:t>3.6 Остали захтеви</w:t>
            </w:r>
            <w:r w:rsidR="00431BE9">
              <w:rPr>
                <w:noProof/>
                <w:webHidden/>
              </w:rPr>
              <w:tab/>
            </w:r>
            <w:r w:rsidR="00431BE9">
              <w:rPr>
                <w:noProof/>
                <w:webHidden/>
              </w:rPr>
              <w:fldChar w:fldCharType="begin"/>
            </w:r>
            <w:r w:rsidR="00431BE9">
              <w:rPr>
                <w:noProof/>
                <w:webHidden/>
              </w:rPr>
              <w:instrText xml:space="preserve"> PAGEREF _Toc480710333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34" w:history="1">
            <w:r w:rsidR="00431BE9" w:rsidRPr="00E57245">
              <w:rPr>
                <w:rStyle w:val="Hyperlink"/>
                <w:noProof/>
              </w:rPr>
              <w:t>3.6.1 Безбедносни захтеви</w:t>
            </w:r>
            <w:r w:rsidR="00431BE9">
              <w:rPr>
                <w:noProof/>
                <w:webHidden/>
              </w:rPr>
              <w:tab/>
            </w:r>
            <w:r w:rsidR="00431BE9">
              <w:rPr>
                <w:noProof/>
                <w:webHidden/>
              </w:rPr>
              <w:fldChar w:fldCharType="begin"/>
            </w:r>
            <w:r w:rsidR="00431BE9">
              <w:rPr>
                <w:noProof/>
                <w:webHidden/>
              </w:rPr>
              <w:instrText xml:space="preserve"> PAGEREF _Toc480710334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35" w:history="1">
            <w:r w:rsidR="00431BE9" w:rsidRPr="00E57245">
              <w:rPr>
                <w:rStyle w:val="Hyperlink"/>
                <w:noProof/>
              </w:rPr>
              <w:t>3.6.2 Сигурносни захтеви</w:t>
            </w:r>
            <w:r w:rsidR="00431BE9">
              <w:rPr>
                <w:noProof/>
                <w:webHidden/>
              </w:rPr>
              <w:tab/>
            </w:r>
            <w:r w:rsidR="00431BE9">
              <w:rPr>
                <w:noProof/>
                <w:webHidden/>
              </w:rPr>
              <w:fldChar w:fldCharType="begin"/>
            </w:r>
            <w:r w:rsidR="00431BE9">
              <w:rPr>
                <w:noProof/>
                <w:webHidden/>
              </w:rPr>
              <w:instrText xml:space="preserve"> PAGEREF _Toc480710335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3127DC">
          <w:pPr>
            <w:pStyle w:val="TOC1"/>
            <w:tabs>
              <w:tab w:val="right" w:leader="dot" w:pos="9350"/>
            </w:tabs>
            <w:rPr>
              <w:rFonts w:asciiTheme="minorHAnsi" w:hAnsiTheme="minorHAnsi"/>
              <w:noProof/>
              <w:sz w:val="22"/>
              <w:lang w:eastAsia="en-US"/>
            </w:rPr>
          </w:pPr>
          <w:hyperlink w:anchor="_Toc480710336" w:history="1">
            <w:r w:rsidR="00431BE9" w:rsidRPr="00E57245">
              <w:rPr>
                <w:rStyle w:val="Hyperlink"/>
                <w:noProof/>
              </w:rPr>
              <w:t>4 Додаци</w:t>
            </w:r>
            <w:r w:rsidR="00431BE9">
              <w:rPr>
                <w:noProof/>
                <w:webHidden/>
              </w:rPr>
              <w:tab/>
            </w:r>
            <w:r w:rsidR="00431BE9">
              <w:rPr>
                <w:noProof/>
                <w:webHidden/>
              </w:rPr>
              <w:fldChar w:fldCharType="begin"/>
            </w:r>
            <w:r w:rsidR="00431BE9">
              <w:rPr>
                <w:noProof/>
                <w:webHidden/>
              </w:rPr>
              <w:instrText xml:space="preserve"> PAGEREF _Toc480710336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37" w:history="1">
            <w:r w:rsidR="00431BE9" w:rsidRPr="00E57245">
              <w:rPr>
                <w:rStyle w:val="Hyperlink"/>
                <w:noProof/>
                <w:lang w:val="sr-Cyrl-RS"/>
              </w:rPr>
              <w:t>4.1 Регистрација и логовање</w:t>
            </w:r>
            <w:r w:rsidR="00431BE9">
              <w:rPr>
                <w:noProof/>
                <w:webHidden/>
              </w:rPr>
              <w:tab/>
            </w:r>
            <w:r w:rsidR="00431BE9">
              <w:rPr>
                <w:noProof/>
                <w:webHidden/>
              </w:rPr>
              <w:fldChar w:fldCharType="begin"/>
            </w:r>
            <w:r w:rsidR="00431BE9">
              <w:rPr>
                <w:noProof/>
                <w:webHidden/>
              </w:rPr>
              <w:instrText xml:space="preserve"> PAGEREF _Toc480710337 \h </w:instrText>
            </w:r>
            <w:r w:rsidR="00431BE9">
              <w:rPr>
                <w:noProof/>
                <w:webHidden/>
              </w:rPr>
            </w:r>
            <w:r w:rsidR="00431BE9">
              <w:rPr>
                <w:noProof/>
                <w:webHidden/>
              </w:rPr>
              <w:fldChar w:fldCharType="separate"/>
            </w:r>
            <w:r w:rsidR="00431BE9">
              <w:rPr>
                <w:noProof/>
                <w:webHidden/>
              </w:rPr>
              <w:t>20</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38" w:history="1">
            <w:r w:rsidR="00431BE9" w:rsidRPr="00E57245">
              <w:rPr>
                <w:rStyle w:val="Hyperlink"/>
                <w:noProof/>
                <w:lang w:val="sr-Cyrl-RS"/>
              </w:rPr>
              <w:t>4.2 Надоградња привилегија</w:t>
            </w:r>
            <w:r w:rsidR="00431BE9">
              <w:rPr>
                <w:noProof/>
                <w:webHidden/>
              </w:rPr>
              <w:tab/>
            </w:r>
            <w:r w:rsidR="00431BE9">
              <w:rPr>
                <w:noProof/>
                <w:webHidden/>
              </w:rPr>
              <w:fldChar w:fldCharType="begin"/>
            </w:r>
            <w:r w:rsidR="00431BE9">
              <w:rPr>
                <w:noProof/>
                <w:webHidden/>
              </w:rPr>
              <w:instrText xml:space="preserve"> PAGEREF _Toc480710338 \h </w:instrText>
            </w:r>
            <w:r w:rsidR="00431BE9">
              <w:rPr>
                <w:noProof/>
                <w:webHidden/>
              </w:rPr>
            </w:r>
            <w:r w:rsidR="00431BE9">
              <w:rPr>
                <w:noProof/>
                <w:webHidden/>
              </w:rPr>
              <w:fldChar w:fldCharType="separate"/>
            </w:r>
            <w:r w:rsidR="00431BE9">
              <w:rPr>
                <w:noProof/>
                <w:webHidden/>
              </w:rPr>
              <w:t>20</w:t>
            </w:r>
            <w:r w:rsidR="00431BE9">
              <w:rPr>
                <w:noProof/>
                <w:webHidden/>
              </w:rPr>
              <w:fldChar w:fldCharType="end"/>
            </w:r>
          </w:hyperlink>
        </w:p>
        <w:p w:rsidR="00431BE9" w:rsidRDefault="003127DC">
          <w:pPr>
            <w:pStyle w:val="TOC3"/>
            <w:tabs>
              <w:tab w:val="right" w:leader="dot" w:pos="9350"/>
            </w:tabs>
            <w:rPr>
              <w:rFonts w:asciiTheme="minorHAnsi" w:hAnsiTheme="minorHAnsi"/>
              <w:noProof/>
              <w:sz w:val="22"/>
              <w:lang w:eastAsia="en-US"/>
            </w:rPr>
          </w:pPr>
          <w:hyperlink w:anchor="_Toc480710339" w:history="1">
            <w:r w:rsidR="00431BE9" w:rsidRPr="00E57245">
              <w:rPr>
                <w:rStyle w:val="Hyperlink"/>
                <w:noProof/>
              </w:rPr>
              <w:t>4.2.1 Потражња власништва</w:t>
            </w:r>
            <w:r w:rsidR="00431BE9">
              <w:rPr>
                <w:noProof/>
                <w:webHidden/>
              </w:rPr>
              <w:tab/>
            </w:r>
            <w:r w:rsidR="00431BE9">
              <w:rPr>
                <w:noProof/>
                <w:webHidden/>
              </w:rPr>
              <w:fldChar w:fldCharType="begin"/>
            </w:r>
            <w:r w:rsidR="00431BE9">
              <w:rPr>
                <w:noProof/>
                <w:webHidden/>
              </w:rPr>
              <w:instrText xml:space="preserve"> PAGEREF _Toc480710339 \h </w:instrText>
            </w:r>
            <w:r w:rsidR="00431BE9">
              <w:rPr>
                <w:noProof/>
                <w:webHidden/>
              </w:rPr>
            </w:r>
            <w:r w:rsidR="00431BE9">
              <w:rPr>
                <w:noProof/>
                <w:webHidden/>
              </w:rPr>
              <w:fldChar w:fldCharType="separate"/>
            </w:r>
            <w:r w:rsidR="00431BE9">
              <w:rPr>
                <w:noProof/>
                <w:webHidden/>
              </w:rPr>
              <w:t>21</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40" w:history="1">
            <w:r w:rsidR="00431BE9" w:rsidRPr="00E57245">
              <w:rPr>
                <w:rStyle w:val="Hyperlink"/>
                <w:noProof/>
                <w:lang w:val="sr-Cyrl-RS"/>
              </w:rPr>
              <w:t>4.3 Прихватање посла код другог власника</w:t>
            </w:r>
            <w:r w:rsidR="00431BE9">
              <w:rPr>
                <w:noProof/>
                <w:webHidden/>
              </w:rPr>
              <w:tab/>
            </w:r>
            <w:r w:rsidR="00431BE9">
              <w:rPr>
                <w:noProof/>
                <w:webHidden/>
              </w:rPr>
              <w:fldChar w:fldCharType="begin"/>
            </w:r>
            <w:r w:rsidR="00431BE9">
              <w:rPr>
                <w:noProof/>
                <w:webHidden/>
              </w:rPr>
              <w:instrText xml:space="preserve"> PAGEREF _Toc480710340 \h </w:instrText>
            </w:r>
            <w:r w:rsidR="00431BE9">
              <w:rPr>
                <w:noProof/>
                <w:webHidden/>
              </w:rPr>
            </w:r>
            <w:r w:rsidR="00431BE9">
              <w:rPr>
                <w:noProof/>
                <w:webHidden/>
              </w:rPr>
              <w:fldChar w:fldCharType="separate"/>
            </w:r>
            <w:r w:rsidR="00431BE9">
              <w:rPr>
                <w:noProof/>
                <w:webHidden/>
              </w:rPr>
              <w:t>21</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41" w:history="1">
            <w:r w:rsidR="00431BE9" w:rsidRPr="00E57245">
              <w:rPr>
                <w:rStyle w:val="Hyperlink"/>
                <w:noProof/>
                <w:lang w:val="sr-Cyrl-RS"/>
              </w:rPr>
              <w:t>4.4 Секундарни мени</w:t>
            </w:r>
            <w:r w:rsidR="00431BE9">
              <w:rPr>
                <w:noProof/>
                <w:webHidden/>
              </w:rPr>
              <w:tab/>
            </w:r>
            <w:r w:rsidR="00431BE9">
              <w:rPr>
                <w:noProof/>
                <w:webHidden/>
              </w:rPr>
              <w:fldChar w:fldCharType="begin"/>
            </w:r>
            <w:r w:rsidR="00431BE9">
              <w:rPr>
                <w:noProof/>
                <w:webHidden/>
              </w:rPr>
              <w:instrText xml:space="preserve"> PAGEREF _Toc480710341 \h </w:instrText>
            </w:r>
            <w:r w:rsidR="00431BE9">
              <w:rPr>
                <w:noProof/>
                <w:webHidden/>
              </w:rPr>
            </w:r>
            <w:r w:rsidR="00431BE9">
              <w:rPr>
                <w:noProof/>
                <w:webHidden/>
              </w:rPr>
              <w:fldChar w:fldCharType="separate"/>
            </w:r>
            <w:r w:rsidR="00431BE9">
              <w:rPr>
                <w:noProof/>
                <w:webHidden/>
              </w:rPr>
              <w:t>23</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42" w:history="1">
            <w:r w:rsidR="00431BE9" w:rsidRPr="00E57245">
              <w:rPr>
                <w:rStyle w:val="Hyperlink"/>
                <w:noProof/>
                <w:lang w:val="sr-Cyrl-RS"/>
              </w:rPr>
              <w:t>4.5 Брзи линкови</w:t>
            </w:r>
            <w:r w:rsidR="00431BE9">
              <w:rPr>
                <w:noProof/>
                <w:webHidden/>
              </w:rPr>
              <w:tab/>
            </w:r>
            <w:r w:rsidR="00431BE9">
              <w:rPr>
                <w:noProof/>
                <w:webHidden/>
              </w:rPr>
              <w:fldChar w:fldCharType="begin"/>
            </w:r>
            <w:r w:rsidR="00431BE9">
              <w:rPr>
                <w:noProof/>
                <w:webHidden/>
              </w:rPr>
              <w:instrText xml:space="preserve"> PAGEREF _Toc480710342 \h </w:instrText>
            </w:r>
            <w:r w:rsidR="00431BE9">
              <w:rPr>
                <w:noProof/>
                <w:webHidden/>
              </w:rPr>
            </w:r>
            <w:r w:rsidR="00431BE9">
              <w:rPr>
                <w:noProof/>
                <w:webHidden/>
              </w:rPr>
              <w:fldChar w:fldCharType="separate"/>
            </w:r>
            <w:r w:rsidR="00431BE9">
              <w:rPr>
                <w:noProof/>
                <w:webHidden/>
              </w:rPr>
              <w:t>24</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43" w:history="1">
            <w:r w:rsidR="00431BE9" w:rsidRPr="00E57245">
              <w:rPr>
                <w:rStyle w:val="Hyperlink"/>
                <w:noProof/>
                <w:lang w:val="sr-Cyrl-RS"/>
              </w:rPr>
              <w:t>4.6 Страница за приказ плантажа и имања</w:t>
            </w:r>
            <w:r w:rsidR="00431BE9">
              <w:rPr>
                <w:noProof/>
                <w:webHidden/>
              </w:rPr>
              <w:tab/>
            </w:r>
            <w:r w:rsidR="00431BE9">
              <w:rPr>
                <w:noProof/>
                <w:webHidden/>
              </w:rPr>
              <w:fldChar w:fldCharType="begin"/>
            </w:r>
            <w:r w:rsidR="00431BE9">
              <w:rPr>
                <w:noProof/>
                <w:webHidden/>
              </w:rPr>
              <w:instrText xml:space="preserve"> PAGEREF _Toc480710343 \h </w:instrText>
            </w:r>
            <w:r w:rsidR="00431BE9">
              <w:rPr>
                <w:noProof/>
                <w:webHidden/>
              </w:rPr>
            </w:r>
            <w:r w:rsidR="00431BE9">
              <w:rPr>
                <w:noProof/>
                <w:webHidden/>
              </w:rPr>
              <w:fldChar w:fldCharType="separate"/>
            </w:r>
            <w:r w:rsidR="00431BE9">
              <w:rPr>
                <w:noProof/>
                <w:webHidden/>
              </w:rPr>
              <w:t>24</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44" w:history="1">
            <w:r w:rsidR="00431BE9" w:rsidRPr="00E57245">
              <w:rPr>
                <w:rStyle w:val="Hyperlink"/>
                <w:noProof/>
                <w:lang w:val="sr-Cyrl-RS"/>
              </w:rPr>
              <w:t>4.7 Додавање плантаже</w:t>
            </w:r>
            <w:r w:rsidR="00431BE9">
              <w:rPr>
                <w:noProof/>
                <w:webHidden/>
              </w:rPr>
              <w:tab/>
            </w:r>
            <w:r w:rsidR="00431BE9">
              <w:rPr>
                <w:noProof/>
                <w:webHidden/>
              </w:rPr>
              <w:fldChar w:fldCharType="begin"/>
            </w:r>
            <w:r w:rsidR="00431BE9">
              <w:rPr>
                <w:noProof/>
                <w:webHidden/>
              </w:rPr>
              <w:instrText xml:space="preserve"> PAGEREF _Toc480710344 \h </w:instrText>
            </w:r>
            <w:r w:rsidR="00431BE9">
              <w:rPr>
                <w:noProof/>
                <w:webHidden/>
              </w:rPr>
            </w:r>
            <w:r w:rsidR="00431BE9">
              <w:rPr>
                <w:noProof/>
                <w:webHidden/>
              </w:rPr>
              <w:fldChar w:fldCharType="separate"/>
            </w:r>
            <w:r w:rsidR="00431BE9">
              <w:rPr>
                <w:noProof/>
                <w:webHidden/>
              </w:rPr>
              <w:t>25</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45" w:history="1">
            <w:r w:rsidR="00431BE9" w:rsidRPr="00E57245">
              <w:rPr>
                <w:rStyle w:val="Hyperlink"/>
                <w:noProof/>
                <w:lang w:val="sr-Cyrl-RS"/>
              </w:rPr>
              <w:t>4.8 Додавање радника и улога</w:t>
            </w:r>
            <w:r w:rsidR="00431BE9">
              <w:rPr>
                <w:noProof/>
                <w:webHidden/>
              </w:rPr>
              <w:tab/>
            </w:r>
            <w:r w:rsidR="00431BE9">
              <w:rPr>
                <w:noProof/>
                <w:webHidden/>
              </w:rPr>
              <w:fldChar w:fldCharType="begin"/>
            </w:r>
            <w:r w:rsidR="00431BE9">
              <w:rPr>
                <w:noProof/>
                <w:webHidden/>
              </w:rPr>
              <w:instrText xml:space="preserve"> PAGEREF _Toc480710345 \h </w:instrText>
            </w:r>
            <w:r w:rsidR="00431BE9">
              <w:rPr>
                <w:noProof/>
                <w:webHidden/>
              </w:rPr>
            </w:r>
            <w:r w:rsidR="00431BE9">
              <w:rPr>
                <w:noProof/>
                <w:webHidden/>
              </w:rPr>
              <w:fldChar w:fldCharType="separate"/>
            </w:r>
            <w:r w:rsidR="00431BE9">
              <w:rPr>
                <w:noProof/>
                <w:webHidden/>
              </w:rPr>
              <w:t>26</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46" w:history="1">
            <w:r w:rsidR="00431BE9" w:rsidRPr="00E57245">
              <w:rPr>
                <w:rStyle w:val="Hyperlink"/>
                <w:noProof/>
                <w:lang w:val="sr-Cyrl-RS"/>
              </w:rPr>
              <w:t>4.9 Приказ статистике</w:t>
            </w:r>
            <w:r w:rsidR="00431BE9">
              <w:rPr>
                <w:noProof/>
                <w:webHidden/>
              </w:rPr>
              <w:tab/>
            </w:r>
            <w:r w:rsidR="00431BE9">
              <w:rPr>
                <w:noProof/>
                <w:webHidden/>
              </w:rPr>
              <w:fldChar w:fldCharType="begin"/>
            </w:r>
            <w:r w:rsidR="00431BE9">
              <w:rPr>
                <w:noProof/>
                <w:webHidden/>
              </w:rPr>
              <w:instrText xml:space="preserve"> PAGEREF _Toc480710346 \h </w:instrText>
            </w:r>
            <w:r w:rsidR="00431BE9">
              <w:rPr>
                <w:noProof/>
                <w:webHidden/>
              </w:rPr>
            </w:r>
            <w:r w:rsidR="00431BE9">
              <w:rPr>
                <w:noProof/>
                <w:webHidden/>
              </w:rPr>
              <w:fldChar w:fldCharType="separate"/>
            </w:r>
            <w:r w:rsidR="00431BE9">
              <w:rPr>
                <w:noProof/>
                <w:webHidden/>
              </w:rPr>
              <w:t>28</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47" w:history="1">
            <w:r w:rsidR="00431BE9" w:rsidRPr="00E57245">
              <w:rPr>
                <w:rStyle w:val="Hyperlink"/>
                <w:noProof/>
                <w:lang w:val="sr-Cyrl-RS"/>
              </w:rPr>
              <w:t>4.10 Додавање и брисање биљних култура</w:t>
            </w:r>
            <w:r w:rsidR="00431BE9">
              <w:rPr>
                <w:noProof/>
                <w:webHidden/>
              </w:rPr>
              <w:tab/>
            </w:r>
            <w:r w:rsidR="00431BE9">
              <w:rPr>
                <w:noProof/>
                <w:webHidden/>
              </w:rPr>
              <w:fldChar w:fldCharType="begin"/>
            </w:r>
            <w:r w:rsidR="00431BE9">
              <w:rPr>
                <w:noProof/>
                <w:webHidden/>
              </w:rPr>
              <w:instrText xml:space="preserve"> PAGEREF _Toc480710347 \h </w:instrText>
            </w:r>
            <w:r w:rsidR="00431BE9">
              <w:rPr>
                <w:noProof/>
                <w:webHidden/>
              </w:rPr>
            </w:r>
            <w:r w:rsidR="00431BE9">
              <w:rPr>
                <w:noProof/>
                <w:webHidden/>
              </w:rPr>
              <w:fldChar w:fldCharType="separate"/>
            </w:r>
            <w:r w:rsidR="00431BE9">
              <w:rPr>
                <w:noProof/>
                <w:webHidden/>
              </w:rPr>
              <w:t>29</w:t>
            </w:r>
            <w:r w:rsidR="00431BE9">
              <w:rPr>
                <w:noProof/>
                <w:webHidden/>
              </w:rPr>
              <w:fldChar w:fldCharType="end"/>
            </w:r>
          </w:hyperlink>
        </w:p>
        <w:p w:rsidR="00431BE9" w:rsidRDefault="003127DC">
          <w:pPr>
            <w:pStyle w:val="TOC2"/>
            <w:tabs>
              <w:tab w:val="right" w:leader="dot" w:pos="9350"/>
            </w:tabs>
            <w:rPr>
              <w:rFonts w:asciiTheme="minorHAnsi" w:hAnsiTheme="minorHAnsi"/>
              <w:noProof/>
              <w:sz w:val="22"/>
              <w:lang w:eastAsia="en-US"/>
            </w:rPr>
          </w:pPr>
          <w:hyperlink w:anchor="_Toc480710348" w:history="1">
            <w:r w:rsidR="00431BE9" w:rsidRPr="00E57245">
              <w:rPr>
                <w:rStyle w:val="Hyperlink"/>
                <w:noProof/>
                <w:lang w:val="sr-Cyrl-RS"/>
              </w:rPr>
              <w:t xml:space="preserve">4.11 </w:t>
            </w:r>
            <w:r w:rsidR="00431BE9" w:rsidRPr="00E57245">
              <w:rPr>
                <w:rStyle w:val="Hyperlink"/>
                <w:noProof/>
              </w:rPr>
              <w:t>Додавање мерача и повезивање мерача са плантажом</w:t>
            </w:r>
            <w:r w:rsidR="00431BE9">
              <w:rPr>
                <w:noProof/>
                <w:webHidden/>
              </w:rPr>
              <w:tab/>
            </w:r>
            <w:r w:rsidR="00431BE9">
              <w:rPr>
                <w:noProof/>
                <w:webHidden/>
              </w:rPr>
              <w:fldChar w:fldCharType="begin"/>
            </w:r>
            <w:r w:rsidR="00431BE9">
              <w:rPr>
                <w:noProof/>
                <w:webHidden/>
              </w:rPr>
              <w:instrText xml:space="preserve"> PAGEREF _Toc480710348 \h </w:instrText>
            </w:r>
            <w:r w:rsidR="00431BE9">
              <w:rPr>
                <w:noProof/>
                <w:webHidden/>
              </w:rPr>
            </w:r>
            <w:r w:rsidR="00431BE9">
              <w:rPr>
                <w:noProof/>
                <w:webHidden/>
              </w:rPr>
              <w:fldChar w:fldCharType="separate"/>
            </w:r>
            <w:r w:rsidR="00431BE9">
              <w:rPr>
                <w:noProof/>
                <w:webHidden/>
              </w:rPr>
              <w:t>30</w:t>
            </w:r>
            <w:r w:rsidR="00431BE9">
              <w:rPr>
                <w:noProof/>
                <w:webHidden/>
              </w:rPr>
              <w:fldChar w:fldCharType="end"/>
            </w:r>
          </w:hyperlink>
        </w:p>
        <w:p w:rsidR="00B92FB9" w:rsidRPr="004C5D40" w:rsidRDefault="00B92FB9" w:rsidP="00CB31D7">
          <w:pPr>
            <w:spacing w:after="0"/>
          </w:pPr>
          <w:r w:rsidRPr="004C5D40">
            <w:rPr>
              <w:bCs/>
              <w:noProof/>
              <w:szCs w:val="24"/>
            </w:rPr>
            <w:fldChar w:fldCharType="end"/>
          </w:r>
        </w:p>
      </w:sdtContent>
    </w:sdt>
    <w:p w:rsidR="00B92FB9" w:rsidRPr="004C5D40" w:rsidRDefault="00B92FB9" w:rsidP="00CE3EBE"/>
    <w:p w:rsidR="00B92FB9" w:rsidRPr="004C5D40" w:rsidRDefault="00B92FB9" w:rsidP="00D54F63">
      <w:pPr>
        <w:ind w:firstLine="0"/>
      </w:pPr>
      <w:r w:rsidRPr="004C5D40">
        <w:br w:type="page"/>
      </w:r>
    </w:p>
    <w:p w:rsidR="00CE3EBE" w:rsidRPr="004C5D40" w:rsidRDefault="0036645C" w:rsidP="002B69A8">
      <w:pPr>
        <w:pStyle w:val="Heading1"/>
      </w:pPr>
      <w:bookmarkStart w:id="6" w:name="_Toc480710301"/>
      <w:r w:rsidRPr="002B69A8">
        <w:lastRenderedPageBreak/>
        <w:t>Историја</w:t>
      </w:r>
      <w:r w:rsidRPr="004C5D40">
        <w:t xml:space="preserve"> документа</w:t>
      </w:r>
      <w:bookmarkEnd w:id="6"/>
    </w:p>
    <w:tbl>
      <w:tblPr>
        <w:tblStyle w:val="GridTable4Accent2"/>
        <w:tblW w:w="0" w:type="auto"/>
        <w:tblLook w:val="04A0" w:firstRow="1" w:lastRow="0" w:firstColumn="1" w:lastColumn="0" w:noHBand="0" w:noVBand="1"/>
      </w:tblPr>
      <w:tblGrid>
        <w:gridCol w:w="2337"/>
        <w:gridCol w:w="2337"/>
        <w:gridCol w:w="2338"/>
        <w:gridCol w:w="2338"/>
      </w:tblGrid>
      <w:tr w:rsidR="00B92FB9" w:rsidRPr="004C5D40" w:rsidTr="005A5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4D348B" w:rsidP="004D348B">
            <w:pPr>
              <w:ind w:firstLine="0"/>
              <w:rPr>
                <w:b w:val="0"/>
                <w:szCs w:val="24"/>
                <w:lang w:val="sr-Cyrl-RS"/>
              </w:rPr>
            </w:pPr>
            <w:r>
              <w:rPr>
                <w:b w:val="0"/>
                <w:szCs w:val="24"/>
                <w:lang w:val="sr-Cyrl-RS"/>
              </w:rPr>
              <w:t xml:space="preserve">      </w:t>
            </w:r>
            <w:r w:rsidR="0036645C" w:rsidRPr="004C5D40">
              <w:rPr>
                <w:b w:val="0"/>
                <w:szCs w:val="24"/>
                <w:lang w:val="sr-Cyrl-RS"/>
              </w:rPr>
              <w:t>Датум измене</w:t>
            </w:r>
          </w:p>
        </w:tc>
        <w:tc>
          <w:tcPr>
            <w:tcW w:w="2337" w:type="dxa"/>
          </w:tcPr>
          <w:p w:rsidR="00B92FB9" w:rsidRPr="004C5D40" w:rsidRDefault="004D348B"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Име члана</w:t>
            </w:r>
          </w:p>
        </w:tc>
        <w:tc>
          <w:tcPr>
            <w:tcW w:w="2338" w:type="dxa"/>
          </w:tcPr>
          <w:p w:rsidR="00B92FB9" w:rsidRPr="004C5D40" w:rsidRDefault="004D348B" w:rsidP="004D348B">
            <w:pPr>
              <w:ind w:firstLine="0"/>
              <w:jc w:val="left"/>
              <w:cnfStyle w:val="100000000000" w:firstRow="1" w:lastRow="0" w:firstColumn="0" w:lastColumn="0" w:oddVBand="0" w:evenVBand="0" w:oddHBand="0" w:evenHBand="0" w:firstRowFirstColumn="0" w:firstRowLastColumn="0" w:lastRowFirstColumn="0" w:lastRowLastColumn="0"/>
              <w:rPr>
                <w:b w:val="0"/>
                <w:szCs w:val="24"/>
                <w:lang w:val="sr-Cyrl-RS"/>
              </w:rPr>
            </w:pPr>
            <w:r>
              <w:rPr>
                <w:b w:val="0"/>
                <w:szCs w:val="24"/>
                <w:lang w:val="sr-Cyrl-RS"/>
              </w:rPr>
              <w:t xml:space="preserve">    </w:t>
            </w:r>
            <w:r w:rsidR="0036645C" w:rsidRPr="004C5D40">
              <w:rPr>
                <w:b w:val="0"/>
                <w:szCs w:val="24"/>
                <w:lang w:val="sr-Cyrl-RS"/>
              </w:rPr>
              <w:t>Опис измене</w:t>
            </w:r>
          </w:p>
        </w:tc>
        <w:tc>
          <w:tcPr>
            <w:tcW w:w="2338" w:type="dxa"/>
          </w:tcPr>
          <w:p w:rsidR="00B92FB9" w:rsidRPr="004C5D40" w:rsidRDefault="0036645C" w:rsidP="004D348B">
            <w:pPr>
              <w:ind w:firstLine="0"/>
              <w:cnfStyle w:val="100000000000" w:firstRow="1" w:lastRow="0" w:firstColumn="0" w:lastColumn="0" w:oddVBand="0" w:evenVBand="0" w:oddHBand="0" w:evenHBand="0" w:firstRowFirstColumn="0" w:firstRowLastColumn="0" w:lastRowFirstColumn="0" w:lastRowLastColumn="0"/>
              <w:rPr>
                <w:b w:val="0"/>
                <w:szCs w:val="24"/>
                <w:lang w:val="sr-Cyrl-RS"/>
              </w:rPr>
            </w:pPr>
            <w:r w:rsidRPr="004C5D40">
              <w:rPr>
                <w:b w:val="0"/>
                <w:szCs w:val="24"/>
                <w:lang w:val="sr-Cyrl-RS"/>
              </w:rPr>
              <w:t xml:space="preserve">Верзија </w:t>
            </w:r>
            <w:r w:rsidR="004D348B">
              <w:rPr>
                <w:b w:val="0"/>
                <w:szCs w:val="24"/>
                <w:lang w:val="sr-Cyrl-RS"/>
              </w:rPr>
              <w:t xml:space="preserve">  </w:t>
            </w:r>
            <w:r w:rsidRPr="004C5D40">
              <w:rPr>
                <w:b w:val="0"/>
                <w:szCs w:val="24"/>
                <w:lang w:val="sr-Cyrl-RS"/>
              </w:rPr>
              <w:t>документа</w:t>
            </w:r>
          </w:p>
        </w:tc>
      </w:tr>
      <w:tr w:rsidR="00B92FB9"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5A59FB" w:rsidP="004D78EE">
            <w:pPr>
              <w:jc w:val="left"/>
              <w:rPr>
                <w:b w:val="0"/>
                <w:szCs w:val="24"/>
              </w:rPr>
            </w:pPr>
            <w:r w:rsidRPr="004C5D40">
              <w:rPr>
                <w:b w:val="0"/>
                <w:szCs w:val="24"/>
              </w:rPr>
              <w:t>16.04.2017</w:t>
            </w:r>
          </w:p>
        </w:tc>
        <w:tc>
          <w:tcPr>
            <w:tcW w:w="2337" w:type="dxa"/>
          </w:tcPr>
          <w:p w:rsidR="00B92FB9" w:rsidRPr="004C5D40"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Default="0036645C"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Креиран документ</w:t>
            </w:r>
          </w:p>
          <w:p w:rsidR="004D78EE" w:rsidRPr="004C5D40" w:rsidRDefault="004D78E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100000" w:firstRow="0" w:lastRow="0" w:firstColumn="0" w:lastColumn="0" w:oddVBand="0" w:evenVBand="0" w:oddHBand="1" w:evenHBand="0" w:firstRowFirstColumn="0" w:firstRowLastColumn="0" w:lastRowFirstColumn="0" w:lastRowLastColumn="0"/>
              <w:rPr>
                <w:szCs w:val="24"/>
              </w:rPr>
            </w:pPr>
            <w:r w:rsidRPr="004C5D40">
              <w:rPr>
                <w:szCs w:val="24"/>
              </w:rPr>
              <w:t>0.1</w:t>
            </w:r>
          </w:p>
        </w:tc>
      </w:tr>
      <w:tr w:rsidR="00B92FB9"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B92FB9" w:rsidRPr="004C5D40" w:rsidRDefault="005A59FB" w:rsidP="004D78EE">
            <w:pPr>
              <w:jc w:val="left"/>
              <w:rPr>
                <w:b w:val="0"/>
                <w:szCs w:val="24"/>
              </w:rPr>
            </w:pPr>
            <w:r w:rsidRPr="004C5D40">
              <w:rPr>
                <w:b w:val="0"/>
                <w:szCs w:val="24"/>
              </w:rPr>
              <w:t>16.04.2017</w:t>
            </w:r>
          </w:p>
        </w:tc>
        <w:tc>
          <w:tcPr>
            <w:tcW w:w="2337" w:type="dxa"/>
          </w:tcPr>
          <w:p w:rsidR="00B92FB9" w:rsidRPr="004C5D40"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B92FB9" w:rsidRDefault="0036645C"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Додата тачка 1</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B92FB9" w:rsidRPr="004C5D40" w:rsidRDefault="005A59FB"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0.2</w:t>
            </w:r>
          </w:p>
        </w:tc>
      </w:tr>
      <w:tr w:rsidR="005A59FB"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5A59FB" w:rsidRPr="004C5D40" w:rsidRDefault="00616D9E" w:rsidP="004D78EE">
            <w:pPr>
              <w:jc w:val="left"/>
              <w:rPr>
                <w:b w:val="0"/>
                <w:szCs w:val="24"/>
              </w:rPr>
            </w:pPr>
            <w:r w:rsidRPr="004C5D40">
              <w:rPr>
                <w:b w:val="0"/>
                <w:szCs w:val="24"/>
              </w:rPr>
              <w:t>17.04.2017</w:t>
            </w:r>
          </w:p>
        </w:tc>
        <w:tc>
          <w:tcPr>
            <w:tcW w:w="2337" w:type="dxa"/>
          </w:tcPr>
          <w:p w:rsidR="005A59FB"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Ђорђе М. Митровић</w:t>
            </w:r>
          </w:p>
        </w:tc>
        <w:tc>
          <w:tcPr>
            <w:tcW w:w="2338" w:type="dxa"/>
          </w:tcPr>
          <w:p w:rsidR="005A59FB"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Додата тачка 2.1, 2.2, 2.3</w:t>
            </w:r>
          </w:p>
        </w:tc>
        <w:tc>
          <w:tcPr>
            <w:tcW w:w="2338" w:type="dxa"/>
          </w:tcPr>
          <w:p w:rsidR="005A59FB"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rPr>
            </w:pPr>
            <w:r w:rsidRPr="004C5D40">
              <w:rPr>
                <w:b w:val="0"/>
                <w:szCs w:val="24"/>
              </w:rPr>
              <w:t>18.04.2017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Бојан Ђокић</w:t>
            </w:r>
          </w:p>
        </w:tc>
        <w:tc>
          <w:tcPr>
            <w:tcW w:w="2338" w:type="dxa"/>
          </w:tcPr>
          <w:p w:rsidR="00616D9E"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Додата тачка 2.4, 2.5</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0.3</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19.04.2017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Јован Јанићијевић</w:t>
            </w:r>
          </w:p>
        </w:tc>
        <w:tc>
          <w:tcPr>
            <w:tcW w:w="2338"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Додата тачка 3.1.1, 3.1.2</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0.4</w:t>
            </w:r>
          </w:p>
          <w:p w:rsidR="00616D9E" w:rsidRPr="004C5D40" w:rsidRDefault="00616D9E" w:rsidP="00616D9E">
            <w:pPr>
              <w:cnfStyle w:val="000000100000" w:firstRow="0" w:lastRow="0" w:firstColumn="0" w:lastColumn="0" w:oddVBand="0" w:evenVBand="0" w:oddHBand="1" w:evenHBand="0" w:firstRowFirstColumn="0" w:firstRowLastColumn="0" w:lastRowFirstColumn="0" w:lastRowLastColumn="0"/>
              <w:rPr>
                <w:szCs w:val="24"/>
                <w:lang w:val="sr-Cyrl-RS"/>
              </w:rPr>
            </w:pP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19.04.2017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Pr>
                <w:szCs w:val="24"/>
                <w:lang w:val="sr-Cyrl-RS"/>
              </w:rPr>
              <w:t xml:space="preserve">Додата </w:t>
            </w:r>
            <w:r w:rsidR="00616D9E" w:rsidRPr="004C5D40">
              <w:rPr>
                <w:szCs w:val="24"/>
                <w:lang w:val="sr-Cyrl-RS"/>
              </w:rPr>
              <w:t>тачка 3.1.3 ,3.1.4</w:t>
            </w: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0.4</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20.04.2017</w:t>
            </w:r>
          </w:p>
        </w:tc>
        <w:tc>
          <w:tcPr>
            <w:tcW w:w="2337" w:type="dxa"/>
          </w:tcPr>
          <w:p w:rsidR="00616D9E" w:rsidRPr="004C5D40" w:rsidRDefault="00616D9E"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Томовић Јована</w:t>
            </w:r>
          </w:p>
        </w:tc>
        <w:tc>
          <w:tcPr>
            <w:tcW w:w="2338" w:type="dxa"/>
          </w:tcPr>
          <w:p w:rsidR="00616D9E" w:rsidRPr="004C5D40" w:rsidRDefault="005B32AF" w:rsidP="004D78EE">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Додата тачка 3.2, 3</w:t>
            </w:r>
            <w:r w:rsidR="00616D9E" w:rsidRPr="004C5D40">
              <w:rPr>
                <w:szCs w:val="24"/>
                <w:lang w:val="sr-Cyrl-RS"/>
              </w:rPr>
              <w:t>.3, 3.4</w:t>
            </w:r>
          </w:p>
        </w:tc>
        <w:tc>
          <w:tcPr>
            <w:tcW w:w="2338" w:type="dxa"/>
          </w:tcPr>
          <w:p w:rsidR="00616D9E" w:rsidRPr="004C5D40" w:rsidRDefault="00616D9E"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sidRPr="004C5D40">
              <w:rPr>
                <w:szCs w:val="24"/>
                <w:lang w:val="sr-Cyrl-RS"/>
              </w:rPr>
              <w:t>0.5</w:t>
            </w:r>
          </w:p>
        </w:tc>
      </w:tr>
      <w:tr w:rsidR="00616D9E" w:rsidRPr="004C5D40" w:rsidTr="005A59FB">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616D9E" w:rsidP="004D78EE">
            <w:pPr>
              <w:jc w:val="left"/>
              <w:rPr>
                <w:b w:val="0"/>
                <w:szCs w:val="24"/>
                <w:lang w:val="sr-Cyrl-RS"/>
              </w:rPr>
            </w:pPr>
            <w:r w:rsidRPr="004C5D40">
              <w:rPr>
                <w:b w:val="0"/>
                <w:szCs w:val="24"/>
                <w:lang w:val="sr-Cyrl-RS"/>
              </w:rPr>
              <w:t>20.04.2017</w:t>
            </w:r>
          </w:p>
        </w:tc>
        <w:tc>
          <w:tcPr>
            <w:tcW w:w="2337" w:type="dxa"/>
          </w:tcPr>
          <w:p w:rsidR="00616D9E" w:rsidRPr="004C5D40"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lang w:val="sr-Cyrl-RS"/>
              </w:rPr>
            </w:pPr>
            <w:r w:rsidRPr="004C5D40">
              <w:rPr>
                <w:szCs w:val="24"/>
                <w:lang w:val="sr-Cyrl-RS"/>
              </w:rPr>
              <w:t>Ђорђе Р. Митровић</w:t>
            </w:r>
          </w:p>
        </w:tc>
        <w:tc>
          <w:tcPr>
            <w:tcW w:w="2338" w:type="dxa"/>
          </w:tcPr>
          <w:p w:rsidR="00616D9E" w:rsidRDefault="00616D9E" w:rsidP="004D78EE">
            <w:pPr>
              <w:ind w:firstLine="0"/>
              <w:cnfStyle w:val="000000000000" w:firstRow="0" w:lastRow="0" w:firstColumn="0" w:lastColumn="0" w:oddVBand="0" w:evenVBand="0" w:oddHBand="0" w:evenHBand="0" w:firstRowFirstColumn="0" w:firstRowLastColumn="0" w:lastRowFirstColumn="0" w:lastRowLastColumn="0"/>
              <w:rPr>
                <w:szCs w:val="24"/>
              </w:rPr>
            </w:pPr>
            <w:r w:rsidRPr="004C5D40">
              <w:rPr>
                <w:szCs w:val="24"/>
                <w:lang w:val="sr-Cyrl-RS"/>
              </w:rPr>
              <w:t>Додата тачка</w:t>
            </w:r>
            <w:r w:rsidRPr="004C5D40">
              <w:rPr>
                <w:szCs w:val="24"/>
              </w:rPr>
              <w:t xml:space="preserve"> 4</w:t>
            </w:r>
          </w:p>
          <w:p w:rsidR="004D78EE" w:rsidRPr="004C5D40" w:rsidRDefault="004D78EE" w:rsidP="004D78EE">
            <w:pPr>
              <w:ind w:firstLine="0"/>
              <w:cnfStyle w:val="000000000000" w:firstRow="0" w:lastRow="0" w:firstColumn="0" w:lastColumn="0" w:oddVBand="0" w:evenVBand="0" w:oddHBand="0" w:evenHBand="0" w:firstRowFirstColumn="0" w:firstRowLastColumn="0" w:lastRowFirstColumn="0" w:lastRowLastColumn="0"/>
              <w:rPr>
                <w:szCs w:val="24"/>
              </w:rPr>
            </w:pPr>
          </w:p>
        </w:tc>
        <w:tc>
          <w:tcPr>
            <w:tcW w:w="2338" w:type="dxa"/>
          </w:tcPr>
          <w:p w:rsidR="00616D9E" w:rsidRPr="004C5D40" w:rsidRDefault="00616D9E" w:rsidP="005A59FB">
            <w:pPr>
              <w:jc w:val="center"/>
              <w:cnfStyle w:val="000000000000" w:firstRow="0" w:lastRow="0" w:firstColumn="0" w:lastColumn="0" w:oddVBand="0" w:evenVBand="0" w:oddHBand="0" w:evenHBand="0" w:firstRowFirstColumn="0" w:firstRowLastColumn="0" w:lastRowFirstColumn="0" w:lastRowLastColumn="0"/>
              <w:rPr>
                <w:szCs w:val="24"/>
              </w:rPr>
            </w:pPr>
            <w:r w:rsidRPr="004C5D40">
              <w:rPr>
                <w:szCs w:val="24"/>
              </w:rPr>
              <w:t>0.6</w:t>
            </w:r>
          </w:p>
        </w:tc>
      </w:tr>
      <w:tr w:rsidR="00616D9E" w:rsidRPr="004C5D40" w:rsidTr="005A5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16D9E" w:rsidRPr="004C5D40" w:rsidRDefault="004D348B" w:rsidP="004D348B">
            <w:pPr>
              <w:jc w:val="left"/>
              <w:rPr>
                <w:b w:val="0"/>
                <w:szCs w:val="24"/>
                <w:lang w:val="sr-Cyrl-RS"/>
              </w:rPr>
            </w:pPr>
            <w:r>
              <w:rPr>
                <w:b w:val="0"/>
                <w:szCs w:val="24"/>
                <w:lang w:val="sr-Cyrl-RS"/>
              </w:rPr>
              <w:t>23.04.2017</w:t>
            </w:r>
          </w:p>
        </w:tc>
        <w:tc>
          <w:tcPr>
            <w:tcW w:w="2337" w:type="dxa"/>
          </w:tcPr>
          <w:p w:rsidR="00616D9E" w:rsidRPr="004C5D40" w:rsidRDefault="004D348B" w:rsidP="004D348B">
            <w:pPr>
              <w:jc w:val="left"/>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Цео тим</w:t>
            </w:r>
          </w:p>
        </w:tc>
        <w:tc>
          <w:tcPr>
            <w:tcW w:w="2338" w:type="dxa"/>
          </w:tcPr>
          <w:p w:rsidR="00616D9E" w:rsidRPr="004C5D40" w:rsidRDefault="004D348B" w:rsidP="004D348B">
            <w:pPr>
              <w:ind w:firstLine="0"/>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Преглед и исправка целог документа</w:t>
            </w:r>
          </w:p>
        </w:tc>
        <w:tc>
          <w:tcPr>
            <w:tcW w:w="2338" w:type="dxa"/>
          </w:tcPr>
          <w:p w:rsidR="00616D9E" w:rsidRPr="004D348B" w:rsidRDefault="004D348B" w:rsidP="005A59FB">
            <w:pPr>
              <w:jc w:val="center"/>
              <w:cnfStyle w:val="000000100000" w:firstRow="0" w:lastRow="0" w:firstColumn="0" w:lastColumn="0" w:oddVBand="0" w:evenVBand="0" w:oddHBand="1" w:evenHBand="0" w:firstRowFirstColumn="0" w:firstRowLastColumn="0" w:lastRowFirstColumn="0" w:lastRowLastColumn="0"/>
              <w:rPr>
                <w:szCs w:val="24"/>
                <w:lang w:val="sr-Cyrl-RS"/>
              </w:rPr>
            </w:pPr>
            <w:r>
              <w:rPr>
                <w:szCs w:val="24"/>
                <w:lang w:val="sr-Cyrl-RS"/>
              </w:rPr>
              <w:t>0.7</w:t>
            </w:r>
          </w:p>
        </w:tc>
      </w:tr>
    </w:tbl>
    <w:p w:rsidR="006D4761" w:rsidRPr="004C5D40" w:rsidRDefault="006D4761" w:rsidP="00AB09EE">
      <w:pPr>
        <w:ind w:firstLine="0"/>
      </w:pPr>
    </w:p>
    <w:p w:rsidR="0095174D" w:rsidRPr="004C5D40" w:rsidRDefault="004B4652" w:rsidP="002B69A8">
      <w:pPr>
        <w:pStyle w:val="Heading1"/>
      </w:pPr>
      <w:bookmarkStart w:id="7" w:name="_Toc480710302"/>
      <w:r>
        <w:rPr>
          <w:lang w:val="en-US"/>
        </w:rPr>
        <w:t>1.</w:t>
      </w:r>
      <w:r w:rsidR="0036645C" w:rsidRPr="004C5D40">
        <w:t>Увод</w:t>
      </w:r>
      <w:bookmarkEnd w:id="7"/>
    </w:p>
    <w:p w:rsidR="00B92FB9" w:rsidRPr="004C5D40" w:rsidRDefault="004B4652" w:rsidP="00BC4E3B">
      <w:pPr>
        <w:pStyle w:val="Heading2"/>
      </w:pPr>
      <w:bookmarkStart w:id="8" w:name="_Toc480710303"/>
      <w:r>
        <w:t xml:space="preserve">1.1 </w:t>
      </w:r>
      <w:r w:rsidR="0036645C" w:rsidRPr="004C5D40">
        <w:rPr>
          <w:lang w:val="sr-Cyrl-RS"/>
        </w:rPr>
        <w:t>Намена производа</w:t>
      </w:r>
      <w:bookmarkEnd w:id="8"/>
      <w:r w:rsidR="0036645C" w:rsidRPr="004C5D40">
        <w:rPr>
          <w:lang w:val="sr-Cyrl-RS"/>
        </w:rPr>
        <w:tab/>
      </w:r>
      <w:r w:rsidR="0095174D" w:rsidRPr="004C5D40">
        <w:tab/>
      </w:r>
    </w:p>
    <w:p w:rsidR="0036645C" w:rsidRPr="004C5D40" w:rsidRDefault="00A831A6" w:rsidP="00D54F63">
      <w:pPr>
        <w:rPr>
          <w:szCs w:val="24"/>
        </w:rPr>
      </w:pPr>
      <w:r w:rsidRPr="004C5D40">
        <w:rPr>
          <w:szCs w:val="24"/>
        </w:rPr>
        <w:t xml:space="preserve">Пројекат </w:t>
      </w:r>
      <w:r w:rsidRPr="004C5D40">
        <w:rPr>
          <w:szCs w:val="24"/>
          <w:lang w:val="sr-Cyrl-RS"/>
        </w:rPr>
        <w:t>„</w:t>
      </w:r>
      <w:r w:rsidRPr="004C5D40">
        <w:rPr>
          <w:szCs w:val="24"/>
        </w:rPr>
        <w:t>PlanTech”</w:t>
      </w:r>
      <w:r w:rsidRPr="004C5D40">
        <w:rPr>
          <w:szCs w:val="24"/>
          <w:lang w:val="sr-Cyrl-RS"/>
        </w:rPr>
        <w:t xml:space="preserve"> </w:t>
      </w:r>
      <w:r w:rsidR="0036645C" w:rsidRPr="004C5D40">
        <w:rPr>
          <w:szCs w:val="24"/>
        </w:rPr>
        <w:t xml:space="preserve">је клијентско-серверска апликација намењена корисницима којима је потребна помоћ у </w:t>
      </w:r>
      <w:r w:rsidRPr="004C5D40">
        <w:rPr>
          <w:szCs w:val="24"/>
        </w:rPr>
        <w:t xml:space="preserve">одлучивању у пољопривреди  као </w:t>
      </w:r>
      <w:r w:rsidRPr="004C5D40">
        <w:rPr>
          <w:szCs w:val="24"/>
          <w:lang w:val="sr-Cyrl-RS"/>
        </w:rPr>
        <w:t>и</w:t>
      </w:r>
      <w:r w:rsidR="0036645C" w:rsidRPr="004C5D40">
        <w:rPr>
          <w:szCs w:val="24"/>
        </w:rPr>
        <w:t xml:space="preserve"> у управљању газдинством</w:t>
      </w:r>
      <w:r w:rsidRPr="004C5D40">
        <w:rPr>
          <w:szCs w:val="24"/>
          <w:lang w:val="sr-Cyrl-RS"/>
        </w:rPr>
        <w:t xml:space="preserve"> </w:t>
      </w:r>
      <w:commentRangeStart w:id="9"/>
      <w:r w:rsidRPr="004C5D40">
        <w:rPr>
          <w:szCs w:val="24"/>
          <w:lang w:val="sr-Cyrl-RS"/>
        </w:rPr>
        <w:t>и</w:t>
      </w:r>
      <w:r w:rsidR="0036645C" w:rsidRPr="004C5D40">
        <w:rPr>
          <w:szCs w:val="24"/>
        </w:rPr>
        <w:t xml:space="preserve"> запосленима на имањима</w:t>
      </w:r>
      <w:commentRangeEnd w:id="9"/>
      <w:r w:rsidR="00C933F2">
        <w:rPr>
          <w:rStyle w:val="CommentReference"/>
        </w:rPr>
        <w:commentReference w:id="9"/>
      </w:r>
      <w:r w:rsidR="0036645C" w:rsidRPr="004C5D40">
        <w:rPr>
          <w:szCs w:val="24"/>
        </w:rPr>
        <w:t>.</w:t>
      </w:r>
    </w:p>
    <w:p w:rsidR="005A10A2" w:rsidRPr="004C5D40" w:rsidRDefault="004B4652" w:rsidP="00BC4E3B">
      <w:pPr>
        <w:pStyle w:val="Heading2"/>
        <w:rPr>
          <w:lang w:val="sr-Cyrl-RS"/>
        </w:rPr>
      </w:pPr>
      <w:bookmarkStart w:id="10" w:name="_Toc480710304"/>
      <w:r>
        <w:lastRenderedPageBreak/>
        <w:t xml:space="preserve">1.2 </w:t>
      </w:r>
      <w:r w:rsidR="0036645C" w:rsidRPr="004C5D40">
        <w:rPr>
          <w:lang w:val="sr-Cyrl-RS"/>
        </w:rPr>
        <w:t>Опсег производа</w:t>
      </w:r>
      <w:bookmarkEnd w:id="10"/>
    </w:p>
    <w:p w:rsidR="00385BD0" w:rsidRPr="004C5D40" w:rsidRDefault="00A831A6" w:rsidP="0036645C">
      <w:pPr>
        <w:tabs>
          <w:tab w:val="left" w:pos="6030"/>
        </w:tabs>
        <w:rPr>
          <w:szCs w:val="24"/>
        </w:rPr>
      </w:pPr>
      <w:r w:rsidRPr="004C5D40">
        <w:rPr>
          <w:szCs w:val="24"/>
          <w:lang w:val="sr-Cyrl-RS"/>
        </w:rPr>
        <w:t>„</w:t>
      </w:r>
      <w:r w:rsidRPr="004C5D40">
        <w:rPr>
          <w:szCs w:val="24"/>
        </w:rPr>
        <w:t>PlanTech”</w:t>
      </w:r>
      <w:r w:rsidR="00A00311" w:rsidRPr="004C5D40">
        <w:rPr>
          <w:szCs w:val="24"/>
        </w:rPr>
        <w:t xml:space="preserve"> је в</w:t>
      </w:r>
      <w:r w:rsidR="0036645C" w:rsidRPr="004C5D40">
        <w:rPr>
          <w:szCs w:val="24"/>
        </w:rPr>
        <w:t xml:space="preserve">еб апликација намењена корисницима којима је потребан брз </w:t>
      </w:r>
      <w:r w:rsidRPr="004C5D40">
        <w:rPr>
          <w:szCs w:val="24"/>
          <w:lang w:val="sr-Cyrl-RS"/>
        </w:rPr>
        <w:t>и</w:t>
      </w:r>
      <w:r w:rsidR="0036645C" w:rsidRPr="004C5D40">
        <w:rPr>
          <w:szCs w:val="24"/>
        </w:rPr>
        <w:t xml:space="preserve"> једноставан приступ подацима везаним за имања </w:t>
      </w:r>
      <w:commentRangeStart w:id="11"/>
      <w:r w:rsidR="0036645C" w:rsidRPr="004C5D40">
        <w:rPr>
          <w:szCs w:val="24"/>
        </w:rPr>
        <w:t xml:space="preserve">као </w:t>
      </w:r>
      <w:r w:rsidRPr="004C5D40">
        <w:rPr>
          <w:szCs w:val="24"/>
          <w:lang w:val="sr-Cyrl-RS"/>
        </w:rPr>
        <w:t>и</w:t>
      </w:r>
      <w:r w:rsidR="00385BD0" w:rsidRPr="004C5D40">
        <w:rPr>
          <w:szCs w:val="24"/>
        </w:rPr>
        <w:t xml:space="preserve"> радницима </w:t>
      </w:r>
      <w:commentRangeEnd w:id="11"/>
      <w:r w:rsidR="006D5FF6">
        <w:rPr>
          <w:rStyle w:val="CommentReference"/>
        </w:rPr>
        <w:commentReference w:id="11"/>
      </w:r>
      <w:r w:rsidR="00385BD0" w:rsidRPr="004C5D40">
        <w:rPr>
          <w:szCs w:val="24"/>
        </w:rPr>
        <w:t xml:space="preserve">који на њима раде. </w:t>
      </w:r>
    </w:p>
    <w:p w:rsidR="00385BD0" w:rsidRPr="004C5D40" w:rsidRDefault="0036645C" w:rsidP="00385BD0">
      <w:pPr>
        <w:tabs>
          <w:tab w:val="left" w:pos="6030"/>
        </w:tabs>
        <w:rPr>
          <w:szCs w:val="24"/>
        </w:rPr>
      </w:pPr>
      <w:r w:rsidRPr="004C5D40">
        <w:rPr>
          <w:szCs w:val="24"/>
        </w:rPr>
        <w:t xml:space="preserve">Апликација </w:t>
      </w:r>
      <w:r w:rsidR="00A831A6" w:rsidRPr="004C5D40">
        <w:rPr>
          <w:szCs w:val="24"/>
          <w:lang w:val="sr-Cyrl-RS"/>
        </w:rPr>
        <w:t>ће омогућити</w:t>
      </w:r>
      <w:r w:rsidRPr="004C5D40">
        <w:rPr>
          <w:szCs w:val="24"/>
        </w:rPr>
        <w:t xml:space="preserve"> визуелни приказ свих плантажа </w:t>
      </w:r>
      <w:r w:rsidR="00A831A6" w:rsidRPr="004C5D40">
        <w:rPr>
          <w:szCs w:val="24"/>
          <w:lang w:val="sr-Cyrl-RS"/>
        </w:rPr>
        <w:t>и</w:t>
      </w:r>
      <w:r w:rsidRPr="004C5D40">
        <w:rPr>
          <w:szCs w:val="24"/>
        </w:rPr>
        <w:t xml:space="preserve"> имања користећи </w:t>
      </w:r>
      <w:r w:rsidR="00A831A6" w:rsidRPr="004C5D40">
        <w:rPr>
          <w:szCs w:val="24"/>
          <w:lang w:val="sr-Latn-RS"/>
        </w:rPr>
        <w:t>„</w:t>
      </w:r>
      <w:r w:rsidR="00A831A6" w:rsidRPr="004C5D40">
        <w:rPr>
          <w:szCs w:val="24"/>
        </w:rPr>
        <w:t>Google</w:t>
      </w:r>
      <w:r w:rsidR="00B041D3" w:rsidRPr="004C5D40">
        <w:rPr>
          <w:szCs w:val="24"/>
        </w:rPr>
        <w:t xml:space="preserve"> m</w:t>
      </w:r>
      <w:r w:rsidR="00B041D3" w:rsidRPr="004C5D40">
        <w:rPr>
          <w:szCs w:val="24"/>
          <w:lang w:val="sr-Latn-RS"/>
        </w:rPr>
        <w:t>ap</w:t>
      </w:r>
      <w:r w:rsidR="00A831A6" w:rsidRPr="004C5D40">
        <w:rPr>
          <w:szCs w:val="24"/>
        </w:rPr>
        <w:t>s”</w:t>
      </w:r>
      <w:r w:rsidRPr="004C5D40">
        <w:rPr>
          <w:szCs w:val="24"/>
        </w:rPr>
        <w:t xml:space="preserve">, </w:t>
      </w:r>
      <w:commentRangeStart w:id="12"/>
      <w:r w:rsidRPr="004C5D40">
        <w:rPr>
          <w:szCs w:val="24"/>
        </w:rPr>
        <w:t>запошљавање радника на плантажама</w:t>
      </w:r>
      <w:commentRangeEnd w:id="12"/>
      <w:r w:rsidR="006D5FF6">
        <w:rPr>
          <w:rStyle w:val="CommentReference"/>
        </w:rPr>
        <w:commentReference w:id="12"/>
      </w:r>
      <w:r w:rsidRPr="004C5D40">
        <w:rPr>
          <w:szCs w:val="24"/>
        </w:rPr>
        <w:t>, ангажовање експер</w:t>
      </w:r>
      <w:r w:rsidR="00B041D3" w:rsidRPr="004C5D40">
        <w:rPr>
          <w:szCs w:val="24"/>
          <w:lang w:val="sr-Cyrl-RS"/>
        </w:rPr>
        <w:t>а</w:t>
      </w:r>
      <w:r w:rsidR="00B041D3" w:rsidRPr="004C5D40">
        <w:rPr>
          <w:szCs w:val="24"/>
        </w:rPr>
        <w:t xml:space="preserve">та </w:t>
      </w:r>
      <w:commentRangeStart w:id="13"/>
      <w:r w:rsidR="00B041D3" w:rsidRPr="004C5D40">
        <w:rPr>
          <w:szCs w:val="24"/>
        </w:rPr>
        <w:t>као и</w:t>
      </w:r>
      <w:r w:rsidRPr="004C5D40">
        <w:rPr>
          <w:szCs w:val="24"/>
        </w:rPr>
        <w:t xml:space="preserve"> комуникацију између корисника </w:t>
      </w:r>
      <w:r w:rsidR="00B041D3" w:rsidRPr="004C5D40">
        <w:rPr>
          <w:szCs w:val="24"/>
          <w:lang w:val="sr-Cyrl-RS"/>
        </w:rPr>
        <w:t xml:space="preserve">и </w:t>
      </w:r>
      <w:r w:rsidRPr="004C5D40">
        <w:rPr>
          <w:szCs w:val="24"/>
        </w:rPr>
        <w:t>сервиса</w:t>
      </w:r>
      <w:commentRangeEnd w:id="13"/>
      <w:r w:rsidR="006E6D2C">
        <w:rPr>
          <w:rStyle w:val="CommentReference"/>
        </w:rPr>
        <w:commentReference w:id="13"/>
      </w:r>
      <w:r w:rsidRPr="004C5D40">
        <w:rPr>
          <w:szCs w:val="24"/>
        </w:rPr>
        <w:t>.</w:t>
      </w:r>
      <w:r w:rsidR="00B041D3" w:rsidRPr="004C5D40">
        <w:rPr>
          <w:szCs w:val="24"/>
        </w:rPr>
        <w:t xml:space="preserve"> На основу података о земљишту и</w:t>
      </w:r>
      <w:r w:rsidRPr="004C5D40">
        <w:rPr>
          <w:szCs w:val="24"/>
        </w:rPr>
        <w:t xml:space="preserve"> временској прогнози в</w:t>
      </w:r>
      <w:r w:rsidR="00B041D3" w:rsidRPr="004C5D40">
        <w:rPr>
          <w:szCs w:val="24"/>
        </w:rPr>
        <w:t>ршиће</w:t>
      </w:r>
      <w:r w:rsidRPr="004C5D40">
        <w:rPr>
          <w:szCs w:val="24"/>
        </w:rPr>
        <w:t xml:space="preserve"> се прорачуни на основу којих корисник</w:t>
      </w:r>
      <w:r w:rsidR="00B041D3" w:rsidRPr="004C5D40">
        <w:rPr>
          <w:szCs w:val="24"/>
          <w:lang w:val="sr-Cyrl-RS"/>
        </w:rPr>
        <w:t xml:space="preserve"> треба</w:t>
      </w:r>
      <w:r w:rsidRPr="004C5D40">
        <w:rPr>
          <w:szCs w:val="24"/>
        </w:rPr>
        <w:t xml:space="preserve"> </w:t>
      </w:r>
      <w:r w:rsidR="00B041D3" w:rsidRPr="004C5D40">
        <w:rPr>
          <w:szCs w:val="24"/>
          <w:lang w:val="sr-Cyrl-RS"/>
        </w:rPr>
        <w:t xml:space="preserve">да </w:t>
      </w:r>
      <w:r w:rsidR="00B041D3" w:rsidRPr="004C5D40">
        <w:rPr>
          <w:szCs w:val="24"/>
        </w:rPr>
        <w:t>добије</w:t>
      </w:r>
      <w:r w:rsidRPr="004C5D40">
        <w:rPr>
          <w:szCs w:val="24"/>
        </w:rPr>
        <w:t xml:space="preserve"> обавештења о мерама предрострожности за своје плантаже. Кориснику </w:t>
      </w:r>
      <w:r w:rsidR="00B041D3" w:rsidRPr="004C5D40">
        <w:rPr>
          <w:szCs w:val="24"/>
          <w:lang w:val="sr-Cyrl-RS"/>
        </w:rPr>
        <w:t>ће,</w:t>
      </w:r>
      <w:r w:rsidRPr="004C5D40">
        <w:rPr>
          <w:szCs w:val="24"/>
        </w:rPr>
        <w:t xml:space="preserve"> </w:t>
      </w:r>
      <w:commentRangeStart w:id="14"/>
      <w:r w:rsidRPr="004C5D40">
        <w:rPr>
          <w:szCs w:val="24"/>
        </w:rPr>
        <w:t>уколико се претплати на систем</w:t>
      </w:r>
      <w:r w:rsidR="00B041D3" w:rsidRPr="004C5D40">
        <w:rPr>
          <w:szCs w:val="24"/>
          <w:lang w:val="sr-Cyrl-RS"/>
        </w:rPr>
        <w:t>,</w:t>
      </w:r>
      <w:r w:rsidRPr="004C5D40">
        <w:rPr>
          <w:szCs w:val="24"/>
        </w:rPr>
        <w:t xml:space="preserve"> </w:t>
      </w:r>
      <w:commentRangeEnd w:id="14"/>
      <w:r w:rsidR="0059489D">
        <w:rPr>
          <w:rStyle w:val="CommentReference"/>
        </w:rPr>
        <w:commentReference w:id="14"/>
      </w:r>
      <w:r w:rsidR="00B041D3" w:rsidRPr="004C5D40">
        <w:rPr>
          <w:szCs w:val="24"/>
          <w:lang w:val="sr-Cyrl-RS"/>
        </w:rPr>
        <w:t xml:space="preserve">бити </w:t>
      </w:r>
      <w:r w:rsidRPr="004C5D40">
        <w:rPr>
          <w:szCs w:val="24"/>
        </w:rPr>
        <w:t>омогућено</w:t>
      </w:r>
      <w:r w:rsidR="00B041D3" w:rsidRPr="004C5D40">
        <w:rPr>
          <w:szCs w:val="24"/>
        </w:rPr>
        <w:t xml:space="preserve"> лакше управљање газдинствима и запосленима као и</w:t>
      </w:r>
      <w:r w:rsidRPr="004C5D40">
        <w:rPr>
          <w:szCs w:val="24"/>
        </w:rPr>
        <w:t xml:space="preserve"> бољи увид у плантаже заједно са културама које се на њима гаје.</w:t>
      </w:r>
      <w:r w:rsidR="00B041D3" w:rsidRPr="004C5D40">
        <w:rPr>
          <w:szCs w:val="24"/>
          <w:lang w:val="sr-Cyrl-RS"/>
        </w:rPr>
        <w:t xml:space="preserve"> </w:t>
      </w:r>
      <w:r w:rsidR="00B041D3" w:rsidRPr="004C5D40">
        <w:rPr>
          <w:szCs w:val="24"/>
        </w:rPr>
        <w:t>Такође, кориснику треба омогућити и</w:t>
      </w:r>
      <w:r w:rsidRPr="004C5D40">
        <w:rPr>
          <w:szCs w:val="24"/>
        </w:rPr>
        <w:t xml:space="preserve"> графички приказ података</w:t>
      </w:r>
      <w:r w:rsidR="00B041D3" w:rsidRPr="004C5D40">
        <w:rPr>
          <w:szCs w:val="24"/>
        </w:rPr>
        <w:t xml:space="preserve"> о земљишту, влажности ваздуха и</w:t>
      </w:r>
      <w:r w:rsidRPr="004C5D40">
        <w:rPr>
          <w:szCs w:val="24"/>
        </w:rPr>
        <w:t xml:space="preserve">  температури.</w:t>
      </w:r>
    </w:p>
    <w:p w:rsidR="0095174D" w:rsidRPr="004C5D40" w:rsidRDefault="0036645C" w:rsidP="00385BD0">
      <w:pPr>
        <w:tabs>
          <w:tab w:val="left" w:pos="6030"/>
        </w:tabs>
        <w:rPr>
          <w:szCs w:val="24"/>
        </w:rPr>
      </w:pPr>
      <w:r w:rsidRPr="004C5D40">
        <w:rPr>
          <w:szCs w:val="24"/>
        </w:rPr>
        <w:t>Сви улазни параметри ће се чувати у бази података како би корисницима у сваком тренутку били доступни. Апликација ће користит</w:t>
      </w:r>
      <w:r w:rsidR="00B041D3" w:rsidRPr="004C5D40">
        <w:rPr>
          <w:szCs w:val="24"/>
        </w:rPr>
        <w:t xml:space="preserve">и </w:t>
      </w:r>
      <w:r w:rsidRPr="004C5D40">
        <w:rPr>
          <w:szCs w:val="24"/>
        </w:rPr>
        <w:t xml:space="preserve"> систем за мерење података о земљишту, док ће податке о температури прикупљати са званичног сајта </w:t>
      </w:r>
      <w:r w:rsidR="00B041D3" w:rsidRPr="004C5D40">
        <w:rPr>
          <w:szCs w:val="24"/>
          <w:lang w:val="sr-Cyrl-RS"/>
        </w:rPr>
        <w:t>„</w:t>
      </w:r>
      <w:r w:rsidRPr="004C5D40">
        <w:rPr>
          <w:szCs w:val="24"/>
        </w:rPr>
        <w:t>ОpenWeatherMap</w:t>
      </w:r>
      <w:r w:rsidR="00B041D3" w:rsidRPr="004C5D40">
        <w:rPr>
          <w:szCs w:val="24"/>
          <w:lang w:val="sr-Cyrl-RS"/>
        </w:rPr>
        <w:t>“</w:t>
      </w:r>
      <w:r w:rsidRPr="004C5D40">
        <w:rPr>
          <w:szCs w:val="24"/>
        </w:rPr>
        <w:t>.</w:t>
      </w:r>
      <w:r w:rsidR="006D4761" w:rsidRPr="004C5D40">
        <w:rPr>
          <w:szCs w:val="24"/>
        </w:rPr>
        <w:tab/>
      </w:r>
    </w:p>
    <w:p w:rsidR="00606BD1" w:rsidRPr="004C5D40" w:rsidRDefault="004B4652" w:rsidP="00BC4E3B">
      <w:pPr>
        <w:pStyle w:val="Heading2"/>
        <w:rPr>
          <w:lang w:val="sr-Cyrl-RS"/>
        </w:rPr>
      </w:pPr>
      <w:bookmarkStart w:id="15" w:name="_Toc480710305"/>
      <w:r>
        <w:t xml:space="preserve">1.3 </w:t>
      </w:r>
      <w:r w:rsidR="0036645C" w:rsidRPr="004C5D40">
        <w:rPr>
          <w:lang w:val="sr-Cyrl-RS"/>
        </w:rPr>
        <w:t>Акроними, скраћенице, дефиниције</w:t>
      </w:r>
      <w:bookmarkEnd w:id="15"/>
    </w:p>
    <w:p w:rsidR="0036645C" w:rsidRPr="004C5D40" w:rsidRDefault="0036645C" w:rsidP="004D78EE">
      <w:pPr>
        <w:rPr>
          <w:szCs w:val="24"/>
        </w:rPr>
      </w:pPr>
      <w:r w:rsidRPr="00115155">
        <w:rPr>
          <w:b/>
          <w:szCs w:val="24"/>
        </w:rPr>
        <w:t>Клијентски део апликације</w:t>
      </w:r>
      <w:r w:rsidRPr="004C5D40">
        <w:rPr>
          <w:szCs w:val="24"/>
        </w:rPr>
        <w:t>- део апликације који се извршава у wеб претраживачима на рачунарима корисника.</w:t>
      </w:r>
      <w:r w:rsidR="00385BD0" w:rsidRPr="004C5D40">
        <w:rPr>
          <w:szCs w:val="24"/>
        </w:rPr>
        <w:t xml:space="preserve"> (front-end)</w:t>
      </w:r>
    </w:p>
    <w:p w:rsidR="0036645C" w:rsidRPr="004C5D40" w:rsidRDefault="0036645C" w:rsidP="004D78EE">
      <w:pPr>
        <w:rPr>
          <w:szCs w:val="24"/>
        </w:rPr>
      </w:pPr>
      <w:r w:rsidRPr="00115155">
        <w:rPr>
          <w:b/>
          <w:szCs w:val="24"/>
        </w:rPr>
        <w:t>Серверски део апликације</w:t>
      </w:r>
      <w:r w:rsidRPr="004C5D40">
        <w:rPr>
          <w:szCs w:val="24"/>
        </w:rPr>
        <w:t>- део апликациј који се извршава на удаљеном рачунару.</w:t>
      </w:r>
      <w:r w:rsidR="00385BD0" w:rsidRPr="004C5D40">
        <w:rPr>
          <w:szCs w:val="24"/>
        </w:rPr>
        <w:t xml:space="preserve"> (back-end)</w:t>
      </w:r>
    </w:p>
    <w:p w:rsidR="0036645C" w:rsidRPr="004C5D40" w:rsidRDefault="00606BD1" w:rsidP="004D78EE">
      <w:pPr>
        <w:rPr>
          <w:szCs w:val="24"/>
        </w:rPr>
      </w:pPr>
      <w:r w:rsidRPr="00115155">
        <w:rPr>
          <w:b/>
          <w:szCs w:val="24"/>
        </w:rPr>
        <w:t>Angular 2</w:t>
      </w:r>
      <w:r w:rsidRPr="004C5D40">
        <w:rPr>
          <w:szCs w:val="24"/>
        </w:rPr>
        <w:t>-</w:t>
      </w:r>
      <w:r w:rsidR="002640D8" w:rsidRPr="004C5D40">
        <w:rPr>
          <w:szCs w:val="24"/>
        </w:rPr>
        <w:t xml:space="preserve"> </w:t>
      </w:r>
      <w:r w:rsidR="00B041D3" w:rsidRPr="004C5D40">
        <w:rPr>
          <w:szCs w:val="24"/>
          <w:lang w:val="sr-Cyrl-RS"/>
        </w:rPr>
        <w:t>„</w:t>
      </w:r>
      <w:r w:rsidR="002640D8" w:rsidRPr="004C5D40">
        <w:rPr>
          <w:szCs w:val="24"/>
        </w:rPr>
        <w:t>JavaScript MVC</w:t>
      </w:r>
      <w:r w:rsidR="00B041D3" w:rsidRPr="004C5D40">
        <w:rPr>
          <w:szCs w:val="24"/>
          <w:lang w:val="sr-Cyrl-RS"/>
        </w:rPr>
        <w:t>“</w:t>
      </w:r>
      <w:r w:rsidR="002640D8" w:rsidRPr="004C5D40">
        <w:rPr>
          <w:szCs w:val="24"/>
        </w:rPr>
        <w:t xml:space="preserve"> </w:t>
      </w:r>
      <w:r w:rsidR="0036645C" w:rsidRPr="004C5D40">
        <w:rPr>
          <w:szCs w:val="24"/>
        </w:rPr>
        <w:t xml:space="preserve">оквир који омогућава креирање добро структуираних </w:t>
      </w:r>
      <w:r w:rsidR="00B041D3" w:rsidRPr="004C5D40">
        <w:rPr>
          <w:szCs w:val="24"/>
          <w:lang w:val="sr-Cyrl-RS"/>
        </w:rPr>
        <w:t>„</w:t>
      </w:r>
      <w:r w:rsidR="00B041D3" w:rsidRPr="004C5D40">
        <w:rPr>
          <w:szCs w:val="24"/>
        </w:rPr>
        <w:t>Front-end</w:t>
      </w:r>
      <w:r w:rsidR="00B041D3" w:rsidRPr="004C5D40">
        <w:rPr>
          <w:szCs w:val="24"/>
          <w:lang w:val="sr-Cyrl-RS"/>
        </w:rPr>
        <w:t>“</w:t>
      </w:r>
      <w:r w:rsidR="0036645C" w:rsidRPr="004C5D40">
        <w:rPr>
          <w:szCs w:val="24"/>
        </w:rPr>
        <w:t xml:space="preserve"> апликација лаких за коришћење </w:t>
      </w:r>
      <w:r w:rsidR="00B041D3" w:rsidRPr="004C5D40">
        <w:rPr>
          <w:szCs w:val="24"/>
          <w:lang w:val="sr-Cyrl-RS"/>
        </w:rPr>
        <w:t>и</w:t>
      </w:r>
      <w:r w:rsidR="0036645C" w:rsidRPr="004C5D40">
        <w:rPr>
          <w:szCs w:val="24"/>
        </w:rPr>
        <w:t xml:space="preserve"> одржавање.</w:t>
      </w:r>
    </w:p>
    <w:p w:rsidR="00606BD1" w:rsidRPr="004C5D40" w:rsidRDefault="00606BD1" w:rsidP="004D78EE">
      <w:pPr>
        <w:rPr>
          <w:szCs w:val="24"/>
        </w:rPr>
      </w:pPr>
      <w:r w:rsidRPr="00115155">
        <w:rPr>
          <w:b/>
          <w:szCs w:val="24"/>
        </w:rPr>
        <w:t>Node.js-</w:t>
      </w:r>
      <w:r w:rsidR="00374034" w:rsidRPr="00115155">
        <w:rPr>
          <w:b/>
          <w:szCs w:val="24"/>
        </w:rPr>
        <w:t xml:space="preserve"> </w:t>
      </w:r>
      <w:r w:rsidR="0036645C" w:rsidRPr="004C5D40">
        <w:rPr>
          <w:szCs w:val="24"/>
          <w:lang w:val="sr-Cyrl-RS"/>
        </w:rPr>
        <w:t xml:space="preserve">серверска </w:t>
      </w:r>
      <w:r w:rsidR="00B041D3" w:rsidRPr="004C5D40">
        <w:rPr>
          <w:szCs w:val="24"/>
          <w:lang w:val="sr-Cyrl-RS"/>
        </w:rPr>
        <w:t>„</w:t>
      </w:r>
      <w:r w:rsidR="00374034" w:rsidRPr="004C5D40">
        <w:rPr>
          <w:szCs w:val="24"/>
        </w:rPr>
        <w:t>javascript</w:t>
      </w:r>
      <w:r w:rsidR="00B041D3" w:rsidRPr="004C5D40">
        <w:rPr>
          <w:szCs w:val="24"/>
          <w:lang w:val="sr-Cyrl-RS"/>
        </w:rPr>
        <w:t>“</w:t>
      </w:r>
      <w:r w:rsidR="00374034" w:rsidRPr="004C5D40">
        <w:rPr>
          <w:szCs w:val="24"/>
        </w:rPr>
        <w:t xml:space="preserve"> </w:t>
      </w:r>
      <w:r w:rsidR="0036645C" w:rsidRPr="004C5D40">
        <w:rPr>
          <w:szCs w:val="24"/>
          <w:lang w:val="sr-Cyrl-RS"/>
        </w:rPr>
        <w:t>платформа за израду брзе и скалабилне мрежне апликације</w:t>
      </w:r>
      <w:r w:rsidR="00374034" w:rsidRPr="004C5D40">
        <w:rPr>
          <w:szCs w:val="24"/>
        </w:rPr>
        <w:t>.</w:t>
      </w:r>
    </w:p>
    <w:p w:rsidR="0036645C" w:rsidRPr="004C5D40" w:rsidRDefault="00606BD1" w:rsidP="004D78EE">
      <w:pPr>
        <w:rPr>
          <w:szCs w:val="24"/>
        </w:rPr>
      </w:pPr>
      <w:r w:rsidRPr="00115155">
        <w:rPr>
          <w:b/>
          <w:szCs w:val="24"/>
        </w:rPr>
        <w:t>SQL-</w:t>
      </w:r>
      <w:r w:rsidR="00374034" w:rsidRPr="004C5D40">
        <w:rPr>
          <w:szCs w:val="24"/>
        </w:rPr>
        <w:t xml:space="preserve"> </w:t>
      </w:r>
      <w:r w:rsidR="0036645C" w:rsidRPr="004C5D40">
        <w:rPr>
          <w:szCs w:val="24"/>
        </w:rPr>
        <w:t>(стру</w:t>
      </w:r>
      <w:r w:rsidR="00B041D3" w:rsidRPr="004C5D40">
        <w:rPr>
          <w:szCs w:val="24"/>
          <w:lang w:val="sr-Cyrl-RS"/>
        </w:rPr>
        <w:t>кту</w:t>
      </w:r>
      <w:r w:rsidR="0036645C" w:rsidRPr="004C5D40">
        <w:rPr>
          <w:szCs w:val="24"/>
        </w:rPr>
        <w:t>ирани упитни језик) је стандардизовани програмски језик који се користи за управљање релационим базама података.</w:t>
      </w:r>
    </w:p>
    <w:p w:rsidR="0036645C" w:rsidRPr="004C5D40" w:rsidRDefault="00606BD1" w:rsidP="004D78EE">
      <w:pPr>
        <w:rPr>
          <w:szCs w:val="24"/>
        </w:rPr>
      </w:pPr>
      <w:r w:rsidRPr="00115155">
        <w:rPr>
          <w:b/>
          <w:szCs w:val="24"/>
        </w:rPr>
        <w:t>MongoDB</w:t>
      </w:r>
      <w:r w:rsidRPr="004C5D40">
        <w:rPr>
          <w:szCs w:val="24"/>
        </w:rPr>
        <w:t>-</w:t>
      </w:r>
      <w:r w:rsidR="0036645C" w:rsidRPr="004C5D40">
        <w:t xml:space="preserve"> </w:t>
      </w:r>
      <w:r w:rsidR="0036645C" w:rsidRPr="004C5D40">
        <w:rPr>
          <w:szCs w:val="24"/>
        </w:rPr>
        <w:t xml:space="preserve">нерелационе базе података које не користе </w:t>
      </w:r>
      <w:r w:rsidR="00B041D3" w:rsidRPr="004C5D40">
        <w:rPr>
          <w:szCs w:val="24"/>
        </w:rPr>
        <w:t>SQL</w:t>
      </w:r>
      <w:r w:rsidR="0036645C" w:rsidRPr="004C5D40">
        <w:rPr>
          <w:szCs w:val="24"/>
        </w:rPr>
        <w:t xml:space="preserve"> за повезивање, отвореног кода.</w:t>
      </w:r>
    </w:p>
    <w:p w:rsidR="00EA00E0" w:rsidRPr="004C5D40" w:rsidRDefault="0036645C" w:rsidP="004D78EE">
      <w:pPr>
        <w:rPr>
          <w:szCs w:val="24"/>
        </w:rPr>
      </w:pPr>
      <w:r w:rsidRPr="00115155">
        <w:rPr>
          <w:b/>
          <w:szCs w:val="24"/>
        </w:rPr>
        <w:t>Wеб апликација</w:t>
      </w:r>
      <w:r w:rsidRPr="004C5D40">
        <w:rPr>
          <w:szCs w:val="24"/>
        </w:rPr>
        <w:t>- апликација којој се приступа од стране корисника преко мреже.</w:t>
      </w:r>
    </w:p>
    <w:p w:rsidR="00606BD1" w:rsidRPr="004C5D40" w:rsidRDefault="00606BD1" w:rsidP="004D78EE">
      <w:pPr>
        <w:rPr>
          <w:szCs w:val="24"/>
        </w:rPr>
      </w:pPr>
      <w:r w:rsidRPr="00115155">
        <w:rPr>
          <w:b/>
          <w:szCs w:val="24"/>
        </w:rPr>
        <w:t>HTML</w:t>
      </w:r>
      <w:r w:rsidR="00374034" w:rsidRPr="00115155">
        <w:rPr>
          <w:b/>
          <w:szCs w:val="24"/>
        </w:rPr>
        <w:t>(HyperText Markup Language)</w:t>
      </w:r>
      <w:r w:rsidRPr="004C5D40">
        <w:rPr>
          <w:szCs w:val="24"/>
        </w:rPr>
        <w:t>-</w:t>
      </w:r>
      <w:r w:rsidR="00EA00E0" w:rsidRPr="004C5D40">
        <w:rPr>
          <w:szCs w:val="24"/>
        </w:rPr>
        <w:t xml:space="preserve"> jeзик који служи за опис и стуктуру веб страниц</w:t>
      </w:r>
      <w:r w:rsidR="00374034" w:rsidRPr="004C5D40">
        <w:rPr>
          <w:szCs w:val="24"/>
        </w:rPr>
        <w:t>e.</w:t>
      </w:r>
    </w:p>
    <w:p w:rsidR="00606BD1" w:rsidRPr="004C5D40" w:rsidRDefault="00606BD1" w:rsidP="004D78EE">
      <w:pPr>
        <w:rPr>
          <w:szCs w:val="24"/>
        </w:rPr>
      </w:pPr>
      <w:r w:rsidRPr="00115155">
        <w:rPr>
          <w:b/>
          <w:szCs w:val="24"/>
        </w:rPr>
        <w:lastRenderedPageBreak/>
        <w:t>CSS</w:t>
      </w:r>
      <w:r w:rsidR="00374034" w:rsidRPr="00115155">
        <w:rPr>
          <w:b/>
          <w:szCs w:val="24"/>
        </w:rPr>
        <w:t xml:space="preserve"> (Cascading Style Sheet</w:t>
      </w:r>
      <w:r w:rsidR="0093651F" w:rsidRPr="00115155">
        <w:rPr>
          <w:b/>
          <w:szCs w:val="24"/>
        </w:rPr>
        <w:t>s</w:t>
      </w:r>
      <w:r w:rsidR="00374034" w:rsidRPr="00115155">
        <w:rPr>
          <w:b/>
          <w:szCs w:val="24"/>
        </w:rPr>
        <w:t>)</w:t>
      </w:r>
      <w:r w:rsidR="0093651F" w:rsidRPr="004C5D40">
        <w:rPr>
          <w:szCs w:val="24"/>
        </w:rPr>
        <w:t xml:space="preserve"> – </w:t>
      </w:r>
      <w:r w:rsidR="00EA00E0" w:rsidRPr="004C5D40">
        <w:rPr>
          <w:szCs w:val="24"/>
          <w:lang w:val="sr-Cyrl-RS"/>
        </w:rPr>
        <w:t>дефинисање израда и форматирање</w:t>
      </w:r>
      <w:r w:rsidR="00EA00E0" w:rsidRPr="004C5D40">
        <w:rPr>
          <w:szCs w:val="24"/>
        </w:rPr>
        <w:t xml:space="preserve"> HTML документа</w:t>
      </w:r>
      <w:r w:rsidR="0093651F" w:rsidRPr="004C5D40">
        <w:rPr>
          <w:szCs w:val="24"/>
        </w:rPr>
        <w:t>.</w:t>
      </w:r>
    </w:p>
    <w:p w:rsidR="00606BD1" w:rsidRPr="004C5D40" w:rsidRDefault="00606BD1" w:rsidP="004D78EE">
      <w:pPr>
        <w:rPr>
          <w:szCs w:val="24"/>
        </w:rPr>
      </w:pPr>
      <w:r w:rsidRPr="00115155">
        <w:rPr>
          <w:b/>
          <w:szCs w:val="24"/>
        </w:rPr>
        <w:t>JavaScript</w:t>
      </w:r>
      <w:r w:rsidRPr="004C5D40">
        <w:rPr>
          <w:szCs w:val="24"/>
        </w:rPr>
        <w:t>-</w:t>
      </w:r>
      <w:r w:rsidR="0093651F" w:rsidRPr="004C5D40">
        <w:rPr>
          <w:szCs w:val="24"/>
        </w:rPr>
        <w:t xml:space="preserve"> </w:t>
      </w:r>
      <w:r w:rsidR="00EA00E0" w:rsidRPr="004C5D40">
        <w:rPr>
          <w:szCs w:val="24"/>
        </w:rPr>
        <w:t>дефинисање функционалности веб страница на клијентској страни</w:t>
      </w:r>
      <w:r w:rsidR="0093651F" w:rsidRPr="004C5D40">
        <w:rPr>
          <w:szCs w:val="24"/>
        </w:rPr>
        <w:t>.</w:t>
      </w:r>
    </w:p>
    <w:p w:rsidR="00EA00E0" w:rsidRPr="004C5D40" w:rsidRDefault="00606BD1" w:rsidP="004D78EE">
      <w:pPr>
        <w:rPr>
          <w:szCs w:val="24"/>
        </w:rPr>
      </w:pPr>
      <w:r w:rsidRPr="00115155">
        <w:rPr>
          <w:b/>
          <w:szCs w:val="24"/>
        </w:rPr>
        <w:t>TypeScript</w:t>
      </w:r>
      <w:r w:rsidRPr="004C5D40">
        <w:rPr>
          <w:szCs w:val="24"/>
        </w:rPr>
        <w:t>-</w:t>
      </w:r>
      <w:r w:rsidR="0093651F" w:rsidRPr="004C5D40">
        <w:rPr>
          <w:szCs w:val="24"/>
        </w:rPr>
        <w:t xml:space="preserve"> </w:t>
      </w:r>
      <w:r w:rsidR="00EA00E0" w:rsidRPr="004C5D40">
        <w:rPr>
          <w:szCs w:val="24"/>
        </w:rPr>
        <w:t>програмски језик отвореног кода.</w:t>
      </w:r>
      <w:r w:rsidR="00F05C94" w:rsidRPr="004C5D40">
        <w:rPr>
          <w:szCs w:val="24"/>
          <w:lang w:val="sr-Cyrl-RS"/>
        </w:rPr>
        <w:t xml:space="preserve"> </w:t>
      </w:r>
      <w:r w:rsidR="00F05C94" w:rsidRPr="004C5D40">
        <w:rPr>
          <w:szCs w:val="24"/>
        </w:rPr>
        <w:t xml:space="preserve">Строг је надскуп </w:t>
      </w:r>
      <w:r w:rsidR="00F05C94" w:rsidRPr="004C5D40">
        <w:rPr>
          <w:szCs w:val="24"/>
          <w:lang w:val="sr-Latn-RS"/>
        </w:rPr>
        <w:t xml:space="preserve">javascripta </w:t>
      </w:r>
      <w:r w:rsidR="00F05C94" w:rsidRPr="004C5D40">
        <w:rPr>
          <w:szCs w:val="24"/>
          <w:lang w:val="sr-Cyrl-RS"/>
        </w:rPr>
        <w:t>и</w:t>
      </w:r>
      <w:r w:rsidR="00EA00E0" w:rsidRPr="004C5D40">
        <w:rPr>
          <w:szCs w:val="24"/>
        </w:rPr>
        <w:t xml:space="preserve"> додаје јези</w:t>
      </w:r>
      <w:r w:rsidR="00F05C94" w:rsidRPr="004C5D40">
        <w:rPr>
          <w:szCs w:val="24"/>
        </w:rPr>
        <w:t>ку опциону статичку типизацију и</w:t>
      </w:r>
      <w:r w:rsidR="00EA00E0" w:rsidRPr="004C5D40">
        <w:rPr>
          <w:szCs w:val="24"/>
        </w:rPr>
        <w:t xml:space="preserve"> објектну оријентисаност.</w:t>
      </w:r>
    </w:p>
    <w:p w:rsidR="00EA00E0" w:rsidRPr="004C5D40" w:rsidRDefault="00E00806" w:rsidP="004D78EE">
      <w:pPr>
        <w:rPr>
          <w:szCs w:val="24"/>
        </w:rPr>
      </w:pPr>
      <w:r w:rsidRPr="00115155">
        <w:rPr>
          <w:b/>
          <w:szCs w:val="24"/>
        </w:rPr>
        <w:t>OpenWeatherMap</w:t>
      </w:r>
      <w:r w:rsidR="00BD1381" w:rsidRPr="00115155">
        <w:rPr>
          <w:b/>
          <w:szCs w:val="24"/>
        </w:rPr>
        <w:t xml:space="preserve">- </w:t>
      </w:r>
      <w:r w:rsidR="00385BD0" w:rsidRPr="004C5D40">
        <w:rPr>
          <w:szCs w:val="24"/>
          <w:lang w:val="sr-Cyrl-RS"/>
        </w:rPr>
        <w:t>онлајн</w:t>
      </w:r>
      <w:r w:rsidR="00BD1381" w:rsidRPr="004C5D40">
        <w:rPr>
          <w:szCs w:val="24"/>
        </w:rPr>
        <w:t xml:space="preserve"> </w:t>
      </w:r>
      <w:r w:rsidR="00EA00E0" w:rsidRPr="004C5D40">
        <w:rPr>
          <w:szCs w:val="24"/>
        </w:rPr>
        <w:t xml:space="preserve">сервис који пружа временске податке, укључујући текуће </w:t>
      </w:r>
      <w:r w:rsidR="00547C9E" w:rsidRPr="004C5D40">
        <w:rPr>
          <w:szCs w:val="24"/>
          <w:lang w:val="sr-Cyrl-RS"/>
        </w:rPr>
        <w:t>и</w:t>
      </w:r>
      <w:r w:rsidR="00EA00E0" w:rsidRPr="004C5D40">
        <w:rPr>
          <w:szCs w:val="24"/>
        </w:rPr>
        <w:t xml:space="preserve"> историјске податке о временској прогнози. </w:t>
      </w:r>
    </w:p>
    <w:p w:rsidR="0007704D" w:rsidRPr="004C5D40" w:rsidRDefault="0007704D" w:rsidP="004D78EE">
      <w:pPr>
        <w:rPr>
          <w:szCs w:val="24"/>
        </w:rPr>
      </w:pPr>
      <w:r w:rsidRPr="00115155">
        <w:rPr>
          <w:b/>
          <w:szCs w:val="24"/>
        </w:rPr>
        <w:t>UML</w:t>
      </w:r>
      <w:r w:rsidR="00BD1381" w:rsidRPr="00115155">
        <w:rPr>
          <w:b/>
          <w:szCs w:val="24"/>
        </w:rPr>
        <w:t>(</w:t>
      </w:r>
      <w:r w:rsidR="00BD1381" w:rsidRPr="00115155">
        <w:rPr>
          <w:rFonts w:cs="Arial"/>
          <w:b/>
          <w:szCs w:val="24"/>
          <w:shd w:val="clear" w:color="auto" w:fill="FFFFFF"/>
        </w:rPr>
        <w:t>Unified Modeling Language</w:t>
      </w:r>
      <w:r w:rsidR="00BD1381" w:rsidRPr="00115155">
        <w:rPr>
          <w:b/>
          <w:szCs w:val="24"/>
        </w:rPr>
        <w:t>)</w:t>
      </w:r>
      <w:r w:rsidRPr="00115155">
        <w:rPr>
          <w:b/>
          <w:szCs w:val="24"/>
        </w:rPr>
        <w:t>-</w:t>
      </w:r>
      <w:r w:rsidR="00EA00E0" w:rsidRPr="004C5D40">
        <w:rPr>
          <w:szCs w:val="24"/>
        </w:rPr>
        <w:t xml:space="preserve"> стандардни графички језик за моделовање објектно оријентисаног софтвера.</w:t>
      </w:r>
    </w:p>
    <w:p w:rsidR="00675216" w:rsidRPr="004C5D40" w:rsidRDefault="00675216" w:rsidP="004D78EE">
      <w:pPr>
        <w:rPr>
          <w:szCs w:val="24"/>
        </w:rPr>
      </w:pPr>
      <w:r w:rsidRPr="00115155">
        <w:rPr>
          <w:b/>
          <w:szCs w:val="24"/>
        </w:rPr>
        <w:t>Ng2 charts</w:t>
      </w:r>
      <w:r w:rsidRPr="004C5D40">
        <w:rPr>
          <w:szCs w:val="24"/>
        </w:rPr>
        <w:t>-</w:t>
      </w:r>
      <w:r w:rsidR="000810F5" w:rsidRPr="004C5D40">
        <w:rPr>
          <w:szCs w:val="24"/>
        </w:rPr>
        <w:t xml:space="preserve"> </w:t>
      </w:r>
      <w:r w:rsidR="00EA00E0" w:rsidRPr="004C5D40">
        <w:rPr>
          <w:szCs w:val="24"/>
        </w:rPr>
        <w:t>бесплатан ноде модул који служи за креирање динамичких графичких елемената веб апликације.</w:t>
      </w:r>
    </w:p>
    <w:p w:rsidR="00190190" w:rsidRPr="004C5D40" w:rsidRDefault="00547C9E" w:rsidP="004D78EE">
      <w:pPr>
        <w:spacing w:after="0" w:line="240" w:lineRule="exact"/>
        <w:rPr>
          <w:rFonts w:cs="Arial"/>
          <w:szCs w:val="24"/>
        </w:rPr>
      </w:pPr>
      <w:r w:rsidRPr="00115155">
        <w:rPr>
          <w:rFonts w:cs="Arial"/>
          <w:b/>
          <w:szCs w:val="24"/>
        </w:rPr>
        <w:t>HTTP</w:t>
      </w:r>
      <w:r w:rsidRPr="004C5D40">
        <w:rPr>
          <w:rFonts w:cs="Arial"/>
          <w:szCs w:val="24"/>
        </w:rPr>
        <w:t xml:space="preserve"> – HyperText Transfer Protocol</w:t>
      </w:r>
    </w:p>
    <w:p w:rsidR="00190190" w:rsidRPr="004C5D40" w:rsidRDefault="00190190" w:rsidP="004D78EE">
      <w:pPr>
        <w:spacing w:after="0" w:line="240" w:lineRule="exact"/>
        <w:rPr>
          <w:rFonts w:cs="Arial"/>
          <w:szCs w:val="24"/>
        </w:rPr>
      </w:pPr>
    </w:p>
    <w:p w:rsidR="00190190" w:rsidRPr="004C5D40" w:rsidRDefault="00190190" w:rsidP="004D78EE">
      <w:pPr>
        <w:spacing w:after="0" w:line="240" w:lineRule="exact"/>
        <w:rPr>
          <w:rFonts w:cs="Arial"/>
          <w:szCs w:val="24"/>
          <w:lang w:val="sr-Cyrl-RS"/>
        </w:rPr>
      </w:pPr>
      <w:r w:rsidRPr="00115155">
        <w:rPr>
          <w:b/>
          <w:szCs w:val="24"/>
        </w:rPr>
        <w:t>URL</w:t>
      </w:r>
      <w:r w:rsidRPr="004C5D40">
        <w:rPr>
          <w:szCs w:val="24"/>
        </w:rPr>
        <w:t xml:space="preserve"> – Uniform resource locator</w:t>
      </w:r>
    </w:p>
    <w:p w:rsidR="00547C9E" w:rsidRPr="004C5D40" w:rsidRDefault="00547C9E" w:rsidP="00606BD1">
      <w:pPr>
        <w:rPr>
          <w:szCs w:val="24"/>
        </w:rPr>
      </w:pPr>
    </w:p>
    <w:p w:rsidR="00675216" w:rsidRPr="004C5D40" w:rsidRDefault="004B4652" w:rsidP="00BC4E3B">
      <w:pPr>
        <w:pStyle w:val="Heading2"/>
        <w:rPr>
          <w:lang w:val="sr-Cyrl-RS"/>
        </w:rPr>
      </w:pPr>
      <w:bookmarkStart w:id="16" w:name="_Toc480710306"/>
      <w:r>
        <w:t xml:space="preserve">1.4 </w:t>
      </w:r>
      <w:r w:rsidR="0036645C" w:rsidRPr="004C5D40">
        <w:rPr>
          <w:lang w:val="sr-Cyrl-RS"/>
        </w:rPr>
        <w:t>Референце</w:t>
      </w:r>
      <w:bookmarkEnd w:id="16"/>
    </w:p>
    <w:p w:rsidR="00EA00E0" w:rsidRPr="004C5D40" w:rsidRDefault="00EA00E0" w:rsidP="00061BC4">
      <w:pPr>
        <w:rPr>
          <w:szCs w:val="24"/>
        </w:rPr>
      </w:pPr>
      <w:r w:rsidRPr="004C5D40">
        <w:rPr>
          <w:szCs w:val="24"/>
        </w:rPr>
        <w:t>У наставку су приложени линкови за неке од технологија које се користе у развоју пројекта:</w:t>
      </w:r>
    </w:p>
    <w:p w:rsidR="001A5FFA" w:rsidRPr="004C5D40" w:rsidRDefault="003127DC" w:rsidP="00061BC4">
      <w:pPr>
        <w:rPr>
          <w:szCs w:val="24"/>
        </w:rPr>
      </w:pPr>
      <w:hyperlink r:id="rId12" w:history="1">
        <w:r w:rsidR="001A5FFA" w:rsidRPr="004C5D40">
          <w:rPr>
            <w:rStyle w:val="Hyperlink"/>
            <w:szCs w:val="24"/>
          </w:rPr>
          <w:t>https://angular.io</w:t>
        </w:r>
      </w:hyperlink>
      <w:r w:rsidR="001A5FFA" w:rsidRPr="004C5D40">
        <w:rPr>
          <w:szCs w:val="24"/>
        </w:rPr>
        <w:t xml:space="preserve"> –Angular 2.0</w:t>
      </w:r>
    </w:p>
    <w:p w:rsidR="0013086F" w:rsidRPr="004C5D40" w:rsidRDefault="003127DC" w:rsidP="00061BC4">
      <w:pPr>
        <w:rPr>
          <w:szCs w:val="24"/>
        </w:rPr>
      </w:pPr>
      <w:hyperlink r:id="rId13" w:history="1">
        <w:r w:rsidR="0013086F" w:rsidRPr="004C5D40">
          <w:rPr>
            <w:rStyle w:val="Hyperlink"/>
            <w:szCs w:val="24"/>
          </w:rPr>
          <w:t>https://nodejs.org/en/</w:t>
        </w:r>
      </w:hyperlink>
      <w:r w:rsidR="0013086F" w:rsidRPr="004C5D40">
        <w:rPr>
          <w:szCs w:val="24"/>
        </w:rPr>
        <w:t xml:space="preserve"> -Node.js</w:t>
      </w:r>
    </w:p>
    <w:p w:rsidR="001A5FFA" w:rsidRPr="004C5D40" w:rsidRDefault="003127DC" w:rsidP="00061BC4">
      <w:pPr>
        <w:rPr>
          <w:szCs w:val="24"/>
        </w:rPr>
      </w:pPr>
      <w:hyperlink r:id="rId14" w:history="1">
        <w:r w:rsidR="001A5FFA" w:rsidRPr="004C5D40">
          <w:rPr>
            <w:rStyle w:val="Hyperlink"/>
            <w:szCs w:val="24"/>
          </w:rPr>
          <w:t>https://www.mongodb.org/</w:t>
        </w:r>
      </w:hyperlink>
      <w:r w:rsidR="001A5FFA" w:rsidRPr="004C5D40">
        <w:rPr>
          <w:szCs w:val="24"/>
        </w:rPr>
        <w:t xml:space="preserve"> - MongoDB</w:t>
      </w:r>
    </w:p>
    <w:p w:rsidR="0007704D" w:rsidRPr="004C5D40" w:rsidRDefault="003127DC" w:rsidP="00061BC4">
      <w:pPr>
        <w:rPr>
          <w:szCs w:val="24"/>
        </w:rPr>
      </w:pPr>
      <w:hyperlink r:id="rId15" w:history="1">
        <w:r w:rsidR="0007704D" w:rsidRPr="004C5D40">
          <w:rPr>
            <w:rStyle w:val="Hyperlink"/>
            <w:szCs w:val="24"/>
          </w:rPr>
          <w:t>https://imi.pmf.kg.ac.rs/moodle/course/view.php?id=46</w:t>
        </w:r>
      </w:hyperlink>
      <w:r w:rsidR="0007704D" w:rsidRPr="004C5D40">
        <w:rPr>
          <w:szCs w:val="24"/>
        </w:rPr>
        <w:t xml:space="preserve"> – </w:t>
      </w:r>
      <w:r w:rsidR="00EA00E0" w:rsidRPr="004C5D40">
        <w:rPr>
          <w:szCs w:val="24"/>
        </w:rPr>
        <w:t>курс и увод у Софтверски инжењеринг.</w:t>
      </w:r>
    </w:p>
    <w:p w:rsidR="0007704D" w:rsidRPr="004C5D40" w:rsidRDefault="003127DC" w:rsidP="00061BC4">
      <w:pPr>
        <w:rPr>
          <w:szCs w:val="24"/>
        </w:rPr>
      </w:pPr>
      <w:hyperlink r:id="rId16" w:history="1">
        <w:r w:rsidR="0007704D" w:rsidRPr="004C5D40">
          <w:rPr>
            <w:rStyle w:val="Hyperlink"/>
            <w:szCs w:val="24"/>
          </w:rPr>
          <w:t>http://www.uml.org/</w:t>
        </w:r>
      </w:hyperlink>
      <w:r w:rsidR="00BD1381" w:rsidRPr="004C5D40">
        <w:rPr>
          <w:szCs w:val="24"/>
        </w:rPr>
        <w:t xml:space="preserve"> - UML</w:t>
      </w:r>
    </w:p>
    <w:p w:rsidR="00A00311" w:rsidRPr="004C5D40" w:rsidRDefault="003127DC" w:rsidP="00AB09EE">
      <w:pPr>
        <w:rPr>
          <w:szCs w:val="24"/>
        </w:rPr>
      </w:pPr>
      <w:hyperlink r:id="rId17" w:history="1">
        <w:r w:rsidR="00675216" w:rsidRPr="004C5D40">
          <w:rPr>
            <w:rStyle w:val="Hyperlink"/>
            <w:szCs w:val="24"/>
          </w:rPr>
          <w:t>http://valor-software.com/ng2-charts/</w:t>
        </w:r>
      </w:hyperlink>
      <w:r w:rsidR="00AB09EE" w:rsidRPr="004C5D40">
        <w:rPr>
          <w:szCs w:val="24"/>
        </w:rPr>
        <w:t xml:space="preserve"> - ng2 charts</w:t>
      </w:r>
    </w:p>
    <w:p w:rsidR="0007704D" w:rsidRPr="004C5D40" w:rsidRDefault="004B4652" w:rsidP="00BC4E3B">
      <w:pPr>
        <w:pStyle w:val="Heading2"/>
        <w:rPr>
          <w:lang w:val="sr-Cyrl-RS"/>
        </w:rPr>
      </w:pPr>
      <w:bookmarkStart w:id="17" w:name="_Toc480710307"/>
      <w:r>
        <w:t xml:space="preserve">1.5 </w:t>
      </w:r>
      <w:r w:rsidR="0036645C" w:rsidRPr="004C5D40">
        <w:rPr>
          <w:lang w:val="sr-Cyrl-RS"/>
        </w:rPr>
        <w:t>Опис остатка документа</w:t>
      </w:r>
      <w:bookmarkEnd w:id="17"/>
    </w:p>
    <w:p w:rsidR="00EA00E0" w:rsidRPr="004C5D40" w:rsidRDefault="00EA00E0" w:rsidP="00547C9E">
      <w:pPr>
        <w:rPr>
          <w:szCs w:val="24"/>
        </w:rPr>
      </w:pPr>
      <w:r w:rsidRPr="004C5D40">
        <w:rPr>
          <w:szCs w:val="24"/>
        </w:rPr>
        <w:t xml:space="preserve">Остатак документа ће детаљно описати структуру wеб апликације са дизајн </w:t>
      </w:r>
      <w:r w:rsidR="00547C9E" w:rsidRPr="004C5D40">
        <w:rPr>
          <w:szCs w:val="24"/>
          <w:lang w:val="sr-Cyrl-RS"/>
        </w:rPr>
        <w:t>и</w:t>
      </w:r>
      <w:r w:rsidRPr="004C5D40">
        <w:rPr>
          <w:szCs w:val="24"/>
        </w:rPr>
        <w:t xml:space="preserve"> функционалне перспективе.</w:t>
      </w:r>
    </w:p>
    <w:p w:rsidR="00EA00E0" w:rsidRPr="004C5D40" w:rsidRDefault="00EA00E0" w:rsidP="00547C9E">
      <w:pPr>
        <w:rPr>
          <w:szCs w:val="24"/>
        </w:rPr>
      </w:pPr>
      <w:r w:rsidRPr="00115155">
        <w:rPr>
          <w:b/>
          <w:szCs w:val="24"/>
        </w:rPr>
        <w:t>Увод</w:t>
      </w:r>
      <w:r w:rsidRPr="004C5D40">
        <w:rPr>
          <w:szCs w:val="24"/>
        </w:rPr>
        <w:t>- тренутно поглавље.</w:t>
      </w:r>
    </w:p>
    <w:p w:rsidR="00EA00E0" w:rsidRPr="004C5D40" w:rsidRDefault="00EA00E0" w:rsidP="00547C9E">
      <w:pPr>
        <w:rPr>
          <w:szCs w:val="24"/>
        </w:rPr>
      </w:pPr>
      <w:r w:rsidRPr="00115155">
        <w:rPr>
          <w:b/>
          <w:szCs w:val="24"/>
        </w:rPr>
        <w:lastRenderedPageBreak/>
        <w:t>Општи опис производа</w:t>
      </w:r>
      <w:r w:rsidRPr="004C5D40">
        <w:rPr>
          <w:szCs w:val="24"/>
        </w:rPr>
        <w:t xml:space="preserve">- кратак опис пројекта, коме је намењен, одређена ограничења </w:t>
      </w:r>
      <w:r w:rsidR="00547C9E" w:rsidRPr="004C5D40">
        <w:rPr>
          <w:szCs w:val="24"/>
          <w:lang w:val="sr-Cyrl-RS"/>
        </w:rPr>
        <w:t>и</w:t>
      </w:r>
      <w:r w:rsidRPr="004C5D40">
        <w:rPr>
          <w:szCs w:val="24"/>
        </w:rPr>
        <w:t xml:space="preserve"> претпоставке.</w:t>
      </w:r>
    </w:p>
    <w:p w:rsidR="00EA00E0" w:rsidRPr="004C5D40" w:rsidRDefault="00EA00E0" w:rsidP="00547C9E">
      <w:pPr>
        <w:rPr>
          <w:szCs w:val="24"/>
        </w:rPr>
      </w:pPr>
      <w:r w:rsidRPr="00115155">
        <w:rPr>
          <w:b/>
          <w:szCs w:val="24"/>
        </w:rPr>
        <w:t>Специфични захтеви</w:t>
      </w:r>
      <w:r w:rsidRPr="004C5D40">
        <w:rPr>
          <w:szCs w:val="24"/>
        </w:rPr>
        <w:t xml:space="preserve">- детаљнији опис пројекта, функције које производ мора да испуни као што су хардвер, софтвер, перформанце, процена </w:t>
      </w:r>
      <w:r w:rsidR="00547C9E" w:rsidRPr="004C5D40">
        <w:rPr>
          <w:szCs w:val="24"/>
          <w:lang w:val="sr-Cyrl-RS"/>
        </w:rPr>
        <w:t>и</w:t>
      </w:r>
      <w:r w:rsidRPr="004C5D40">
        <w:rPr>
          <w:szCs w:val="24"/>
        </w:rPr>
        <w:t xml:space="preserve"> слично.</w:t>
      </w:r>
    </w:p>
    <w:p w:rsidR="00DB2676" w:rsidRPr="004C5D40" w:rsidRDefault="00EA00E0" w:rsidP="00547C9E">
      <w:pPr>
        <w:rPr>
          <w:szCs w:val="24"/>
        </w:rPr>
      </w:pPr>
      <w:r w:rsidRPr="00115155">
        <w:rPr>
          <w:b/>
          <w:szCs w:val="24"/>
        </w:rPr>
        <w:t>Додаци</w:t>
      </w:r>
      <w:r w:rsidR="00547C9E" w:rsidRPr="004C5D40">
        <w:rPr>
          <w:szCs w:val="24"/>
        </w:rPr>
        <w:t>- скице пројекта, приложен док</w:t>
      </w:r>
      <w:r w:rsidRPr="004C5D40">
        <w:rPr>
          <w:szCs w:val="24"/>
        </w:rPr>
        <w:t>умент од стране клијента.</w:t>
      </w:r>
    </w:p>
    <w:p w:rsidR="0079020F" w:rsidRDefault="00C15B5E" w:rsidP="00C15B5E">
      <w:pPr>
        <w:pStyle w:val="Heading1"/>
      </w:pPr>
      <w:bookmarkStart w:id="18" w:name="_Toc480710308"/>
      <w:commentRangeStart w:id="19"/>
      <w:r>
        <w:rPr>
          <w:noProof/>
          <w:lang w:val="en-US" w:eastAsia="en-US"/>
        </w:rPr>
        <w:drawing>
          <wp:anchor distT="0" distB="0" distL="114300" distR="114300" simplePos="0" relativeHeight="251736064" behindDoc="0" locked="0" layoutInCell="1" allowOverlap="1" wp14:anchorId="5BBADC98" wp14:editId="2AAD941A">
            <wp:simplePos x="0" y="0"/>
            <wp:positionH relativeFrom="column">
              <wp:posOffset>85725</wp:posOffset>
            </wp:positionH>
            <wp:positionV relativeFrom="paragraph">
              <wp:posOffset>785495</wp:posOffset>
            </wp:positionV>
            <wp:extent cx="5943600" cy="478663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8663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   </w:t>
      </w:r>
      <w:r w:rsidR="004B4652">
        <w:rPr>
          <w:lang w:val="en-US"/>
        </w:rPr>
        <w:t xml:space="preserve">2. </w:t>
      </w:r>
      <w:r w:rsidR="0036645C" w:rsidRPr="00BC4E3B">
        <w:t>Општи опис производа</w:t>
      </w:r>
      <w:bookmarkEnd w:id="18"/>
      <w:commentRangeEnd w:id="19"/>
      <w:r w:rsidR="00174991">
        <w:rPr>
          <w:rStyle w:val="CommentReference"/>
          <w:rFonts w:ascii="Calibri" w:eastAsiaTheme="minorEastAsia" w:hAnsi="Calibri" w:cstheme="minorBidi"/>
          <w:b w:val="0"/>
          <w:color w:val="auto"/>
          <w:lang w:val="en-US"/>
        </w:rPr>
        <w:commentReference w:id="19"/>
      </w:r>
    </w:p>
    <w:p w:rsidR="00C15B5E" w:rsidRPr="00F74413" w:rsidRDefault="00C15B5E" w:rsidP="00C15B5E">
      <w:pPr>
        <w:jc w:val="center"/>
        <w:rPr>
          <w:i/>
          <w:sz w:val="18"/>
          <w:szCs w:val="18"/>
        </w:rPr>
      </w:pPr>
      <w:r w:rsidRPr="00F74413">
        <w:rPr>
          <w:i/>
          <w:sz w:val="18"/>
          <w:szCs w:val="18"/>
          <w:lang w:val="sr-Cyrl-RS"/>
        </w:rPr>
        <w:t xml:space="preserve">Слика1- Структура веб апликације </w:t>
      </w:r>
      <w:r w:rsidRPr="00F74413">
        <w:rPr>
          <w:i/>
          <w:sz w:val="18"/>
          <w:szCs w:val="18"/>
        </w:rPr>
        <w:t>“PlanTech”</w:t>
      </w:r>
    </w:p>
    <w:p w:rsidR="00DB2676" w:rsidRPr="004C5D40" w:rsidRDefault="004B4652" w:rsidP="00BC4E3B">
      <w:pPr>
        <w:pStyle w:val="Heading2"/>
        <w:rPr>
          <w:lang w:val="sr-Cyrl-RS"/>
        </w:rPr>
      </w:pPr>
      <w:bookmarkStart w:id="20" w:name="_Toc480710309"/>
      <w:r>
        <w:lastRenderedPageBreak/>
        <w:t xml:space="preserve">2.1 </w:t>
      </w:r>
      <w:r w:rsidR="0036645C" w:rsidRPr="004C5D40">
        <w:rPr>
          <w:lang w:val="sr-Cyrl-RS"/>
        </w:rPr>
        <w:t>Контекст производа</w:t>
      </w:r>
      <w:bookmarkEnd w:id="20"/>
    </w:p>
    <w:p w:rsidR="00DB2676" w:rsidRPr="004C5D40" w:rsidRDefault="00547C9E" w:rsidP="00D54F63">
      <w:pPr>
        <w:rPr>
          <w:rFonts w:eastAsia="Times New Roman" w:cs="Times New Roman"/>
          <w:szCs w:val="24"/>
          <w:lang w:val="sr-Cyrl-RS"/>
        </w:rPr>
      </w:pPr>
      <w:r w:rsidRPr="004C5D40">
        <w:rPr>
          <w:rFonts w:eastAsia="Times New Roman" w:cs="Times New Roman"/>
          <w:szCs w:val="24"/>
          <w:lang w:val="sr-Cyrl-RS"/>
        </w:rPr>
        <w:t xml:space="preserve">Брз напредак информационих технологија омогућава брзо и јефтино унапређење свих области човековог рада и деловања, па у том смислу постоји велики простор за увођење иновација у сектор пољопривреде. „PlanTech” је веб апликација која то треба да омогући. Ова веб апликација </w:t>
      </w:r>
      <w:del w:id="21" w:author="Boban" w:date="2017-05-08T22:34:00Z">
        <w:r w:rsidRPr="004C5D40" w:rsidDel="000D24F6">
          <w:rPr>
            <w:rFonts w:eastAsia="Times New Roman" w:cs="Times New Roman"/>
            <w:szCs w:val="24"/>
            <w:lang w:val="sr-Cyrl-RS"/>
          </w:rPr>
          <w:delText xml:space="preserve">замишњена </w:delText>
        </w:r>
      </w:del>
      <w:ins w:id="22" w:author="Boban" w:date="2017-05-08T22:34:00Z">
        <w:r w:rsidR="000D24F6" w:rsidRPr="004C5D40">
          <w:rPr>
            <w:rFonts w:eastAsia="Times New Roman" w:cs="Times New Roman"/>
            <w:szCs w:val="24"/>
            <w:lang w:val="sr-Cyrl-RS"/>
          </w:rPr>
          <w:t>замиш</w:t>
        </w:r>
        <w:r w:rsidR="000D24F6">
          <w:rPr>
            <w:rFonts w:eastAsia="Times New Roman" w:cs="Times New Roman"/>
            <w:szCs w:val="24"/>
            <w:lang w:val="sr-Cyrl-RS"/>
          </w:rPr>
          <w:t>љ</w:t>
        </w:r>
        <w:r w:rsidR="000D24F6" w:rsidRPr="004C5D40">
          <w:rPr>
            <w:rFonts w:eastAsia="Times New Roman" w:cs="Times New Roman"/>
            <w:szCs w:val="24"/>
            <w:lang w:val="sr-Cyrl-RS"/>
          </w:rPr>
          <w:t xml:space="preserve">ена </w:t>
        </w:r>
      </w:ins>
      <w:r w:rsidRPr="004C5D40">
        <w:rPr>
          <w:rFonts w:eastAsia="Times New Roman" w:cs="Times New Roman"/>
          <w:szCs w:val="24"/>
          <w:lang w:val="sr-Cyrl-RS"/>
        </w:rPr>
        <w:t xml:space="preserve">је као софтверски систем  који нуди преглед и контролу свих функција неопходних за вођење пољопривредних газдинстава. Апликација </w:t>
      </w:r>
      <w:r w:rsidR="00385BD0" w:rsidRPr="004C5D40">
        <w:rPr>
          <w:rFonts w:eastAsia="Times New Roman" w:cs="Times New Roman"/>
          <w:szCs w:val="24"/>
          <w:lang w:val="sr-Cyrl-RS"/>
        </w:rPr>
        <w:t>ће омогућити</w:t>
      </w:r>
      <w:r w:rsidRPr="004C5D40">
        <w:rPr>
          <w:rFonts w:eastAsia="Times New Roman" w:cs="Times New Roman"/>
          <w:szCs w:val="24"/>
          <w:lang w:val="sr-Cyrl-RS"/>
        </w:rPr>
        <w:t xml:space="preserve"> кориснику, доносиоцу одлука, да предузима и усмерава акције на основу релевантних информација као што су метеоролошке, </w:t>
      </w:r>
      <w:commentRangeStart w:id="23"/>
      <w:r w:rsidRPr="004C5D40">
        <w:rPr>
          <w:rFonts w:eastAsia="Times New Roman" w:cs="Times New Roman"/>
          <w:szCs w:val="24"/>
          <w:lang w:val="sr-Cyrl-RS"/>
        </w:rPr>
        <w:t>хидролошке прогнозе</w:t>
      </w:r>
      <w:commentRangeEnd w:id="23"/>
      <w:r w:rsidR="000D24F6">
        <w:rPr>
          <w:rStyle w:val="CommentReference"/>
        </w:rPr>
        <w:commentReference w:id="23"/>
      </w:r>
      <w:r w:rsidRPr="004C5D40">
        <w:rPr>
          <w:rFonts w:eastAsia="Times New Roman" w:cs="Times New Roman"/>
          <w:szCs w:val="24"/>
          <w:lang w:val="sr-Cyrl-RS"/>
        </w:rPr>
        <w:t>, нутритивне вредности земљиш</w:t>
      </w:r>
      <w:r w:rsidR="00385BD0" w:rsidRPr="004C5D40">
        <w:rPr>
          <w:rFonts w:eastAsia="Times New Roman" w:cs="Times New Roman"/>
          <w:szCs w:val="24"/>
          <w:lang w:val="sr-Cyrl-RS"/>
        </w:rPr>
        <w:t>та и сличних мерења. Тим који</w:t>
      </w:r>
      <w:r w:rsidRPr="004C5D40">
        <w:rPr>
          <w:rFonts w:eastAsia="Times New Roman" w:cs="Times New Roman"/>
          <w:szCs w:val="24"/>
          <w:lang w:val="sr-Cyrl-RS"/>
        </w:rPr>
        <w:t xml:space="preserve"> </w:t>
      </w:r>
      <w:r w:rsidR="00385BD0" w:rsidRPr="004C5D40">
        <w:rPr>
          <w:rFonts w:eastAsia="Times New Roman" w:cs="Times New Roman"/>
          <w:szCs w:val="24"/>
          <w:lang w:val="sr-Cyrl-RS"/>
        </w:rPr>
        <w:t xml:space="preserve">прави „PlanTech” </w:t>
      </w:r>
      <w:r w:rsidRPr="004C5D40">
        <w:rPr>
          <w:rFonts w:eastAsia="Times New Roman" w:cs="Times New Roman"/>
          <w:szCs w:val="24"/>
          <w:lang w:val="sr-Cyrl-RS"/>
        </w:rPr>
        <w:t>вођен</w:t>
      </w:r>
      <w:r w:rsidR="00385BD0" w:rsidRPr="004C5D40">
        <w:rPr>
          <w:rFonts w:eastAsia="Times New Roman" w:cs="Times New Roman"/>
          <w:szCs w:val="24"/>
          <w:lang w:val="sr-Cyrl-RS"/>
        </w:rPr>
        <w:t xml:space="preserve"> је</w:t>
      </w:r>
      <w:r w:rsidRPr="004C5D40">
        <w:rPr>
          <w:rFonts w:eastAsia="Times New Roman" w:cs="Times New Roman"/>
          <w:szCs w:val="24"/>
          <w:lang w:val="sr-Cyrl-RS"/>
        </w:rPr>
        <w:t xml:space="preserve"> идејом да знање и иновације које омогућавају прогрес треба</w:t>
      </w:r>
      <w:r w:rsidR="00385BD0" w:rsidRPr="004C5D40">
        <w:rPr>
          <w:rFonts w:eastAsia="Times New Roman" w:cs="Times New Roman"/>
          <w:szCs w:val="24"/>
          <w:lang w:val="sr-Cyrl-RS"/>
        </w:rPr>
        <w:t xml:space="preserve"> да буду доступне свима, као и </w:t>
      </w:r>
      <w:r w:rsidRPr="004C5D40">
        <w:rPr>
          <w:rFonts w:eastAsia="Times New Roman" w:cs="Times New Roman"/>
          <w:szCs w:val="24"/>
          <w:lang w:val="sr-Cyrl-RS"/>
        </w:rPr>
        <w:t xml:space="preserve">да за пољопривреднике са наших простора не постоји апликација која је лака за употребу и која је на српском језику. Иако сличне апликације већ постоје, „PlanTech” пољопривредницима нуди јединствено корисничко искуство јер нуди </w:t>
      </w:r>
      <w:commentRangeStart w:id="24"/>
      <w:r w:rsidRPr="004C5D40">
        <w:rPr>
          <w:rFonts w:eastAsia="Times New Roman" w:cs="Times New Roman"/>
          <w:szCs w:val="24"/>
          <w:lang w:val="sr-Cyrl-RS"/>
        </w:rPr>
        <w:t>вишејезичност</w:t>
      </w:r>
      <w:commentRangeEnd w:id="24"/>
      <w:r w:rsidR="00F463EE">
        <w:rPr>
          <w:rStyle w:val="CommentReference"/>
        </w:rPr>
        <w:commentReference w:id="24"/>
      </w:r>
      <w:r w:rsidRPr="004C5D40">
        <w:rPr>
          <w:rFonts w:eastAsia="Times New Roman" w:cs="Times New Roman"/>
          <w:szCs w:val="24"/>
          <w:lang w:val="sr-Cyrl-RS"/>
        </w:rPr>
        <w:t>.</w:t>
      </w:r>
    </w:p>
    <w:p w:rsidR="00DB2676" w:rsidRPr="00115155" w:rsidRDefault="004B4652" w:rsidP="00115155">
      <w:pPr>
        <w:pStyle w:val="Heading2"/>
        <w:rPr>
          <w:lang w:val="sr-Cyrl-RS"/>
        </w:rPr>
      </w:pPr>
      <w:bookmarkStart w:id="25" w:name="_Toc480710310"/>
      <w:r>
        <w:t xml:space="preserve">2.2 </w:t>
      </w:r>
      <w:r w:rsidR="0036645C" w:rsidRPr="004C5D40">
        <w:rPr>
          <w:lang w:val="sr-Cyrl-RS"/>
        </w:rPr>
        <w:t>Функције производа</w:t>
      </w:r>
      <w:bookmarkEnd w:id="25"/>
    </w:p>
    <w:p w:rsidR="00547C9E" w:rsidRPr="004C5D40" w:rsidRDefault="00547C9E" w:rsidP="00547C9E">
      <w:pPr>
        <w:rPr>
          <w:rFonts w:eastAsia="Times New Roman" w:cs="Times New Roman"/>
          <w:lang w:val="sr-Cyrl-RS"/>
        </w:rPr>
      </w:pPr>
      <w:r w:rsidRPr="004C5D40">
        <w:rPr>
          <w:rFonts w:eastAsia="Times New Roman" w:cstheme="minorHAnsi"/>
          <w:lang w:val="sr-Cyrl-RS"/>
        </w:rPr>
        <w:t xml:space="preserve">Основне функционалности апликације </w:t>
      </w:r>
      <w:r w:rsidRPr="004C5D40">
        <w:rPr>
          <w:rFonts w:eastAsia="Times New Roman" w:cs="Times New Roman"/>
          <w:szCs w:val="24"/>
          <w:lang w:val="sr-Cyrl-RS"/>
        </w:rPr>
        <w:t xml:space="preserve">„PlanTech” </w:t>
      </w:r>
      <w:r w:rsidR="007A6B6C" w:rsidRPr="004C5D40">
        <w:rPr>
          <w:rFonts w:eastAsia="Times New Roman" w:cstheme="minorHAnsi"/>
          <w:lang w:val="sr-Cyrl-RS"/>
        </w:rPr>
        <w:t>треба да буду</w:t>
      </w:r>
      <w:r w:rsidRPr="004C5D40">
        <w:rPr>
          <w:rFonts w:eastAsia="Times New Roman" w:cs="Times New Roman"/>
          <w:lang w:val="sr-Cyrl-RS"/>
        </w:rPr>
        <w:t>:</w:t>
      </w:r>
    </w:p>
    <w:p w:rsidR="00547C9E" w:rsidRPr="004C5D40" w:rsidRDefault="007A6B6C"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Могућност дефинисања имања и плантажа</w:t>
      </w:r>
    </w:p>
    <w:p w:rsidR="00547C9E" w:rsidRPr="004C5D40" w:rsidRDefault="00547C9E"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Графички приказ плантажа и имања са назначеним културама које се саде на њима</w:t>
      </w:r>
    </w:p>
    <w:p w:rsidR="00547C9E" w:rsidRPr="004C5D40" w:rsidRDefault="007A6B6C"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Могућност додавања и прегледа радника</w:t>
      </w:r>
    </w:p>
    <w:p w:rsidR="00547C9E" w:rsidRPr="004C5D40" w:rsidRDefault="007A6B6C"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Могућност додавања</w:t>
      </w:r>
      <w:r w:rsidR="00547C9E" w:rsidRPr="004C5D40">
        <w:rPr>
          <w:rFonts w:eastAsia="Times New Roman" w:cstheme="minorHAnsi"/>
          <w:lang w:val="sr-Cyrl-RS" w:eastAsia="ja-JP"/>
        </w:rPr>
        <w:t xml:space="preserve"> нових култура, подкултура и произвођача семена и садница</w:t>
      </w:r>
    </w:p>
    <w:p w:rsidR="00547C9E" w:rsidRPr="004C5D40" w:rsidRDefault="00547C9E" w:rsidP="00547C9E">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Додавање мерних инструмената и њихово додељивање плантажама</w:t>
      </w:r>
    </w:p>
    <w:p w:rsidR="007A6B6C" w:rsidRPr="004C5D40" w:rsidRDefault="00547C9E" w:rsidP="007A6B6C">
      <w:pPr>
        <w:pStyle w:val="ListParagraph"/>
        <w:numPr>
          <w:ilvl w:val="0"/>
          <w:numId w:val="8"/>
        </w:numPr>
        <w:rPr>
          <w:rFonts w:eastAsia="Times New Roman" w:cstheme="minorHAnsi"/>
          <w:lang w:val="sr-Cyrl-RS" w:eastAsia="ja-JP"/>
        </w:rPr>
      </w:pPr>
      <w:r w:rsidRPr="004C5D40">
        <w:rPr>
          <w:rFonts w:eastAsia="Times New Roman" w:cstheme="minorHAnsi"/>
          <w:lang w:val="sr-Cyrl-RS" w:eastAsia="ja-JP"/>
        </w:rPr>
        <w:t>Пружање савета о узгоју култура помоћу експертског система</w:t>
      </w:r>
    </w:p>
    <w:p w:rsidR="007A6B6C" w:rsidRPr="004C5D40" w:rsidRDefault="007A6B6C" w:rsidP="007A6B6C">
      <w:pPr>
        <w:pStyle w:val="ListParagraph"/>
        <w:ind w:left="1440" w:firstLine="0"/>
        <w:rPr>
          <w:rFonts w:eastAsia="Times New Roman" w:cstheme="minorHAnsi"/>
          <w:lang w:val="sr-Cyrl-RS" w:eastAsia="ja-JP"/>
        </w:rPr>
      </w:pPr>
    </w:p>
    <w:p w:rsidR="00547C9E" w:rsidRPr="004C5D40" w:rsidRDefault="007A6B6C" w:rsidP="007A6B6C">
      <w:pPr>
        <w:ind w:firstLine="0"/>
        <w:rPr>
          <w:rFonts w:eastAsia="Times New Roman" w:cstheme="minorHAnsi"/>
          <w:lang w:val="sr-Cyrl-RS"/>
        </w:rPr>
      </w:pPr>
      <w:r w:rsidRPr="004C5D40">
        <w:rPr>
          <w:rFonts w:eastAsia="Times New Roman" w:cstheme="minorHAnsi"/>
          <w:lang w:val="sr-Cyrl-RS"/>
        </w:rPr>
        <w:t>Напомена: Ове функције треба да буду</w:t>
      </w:r>
      <w:r w:rsidR="00547C9E" w:rsidRPr="004C5D40">
        <w:rPr>
          <w:rFonts w:eastAsia="Times New Roman" w:cstheme="minorHAnsi"/>
          <w:lang w:val="sr-Cyrl-RS"/>
        </w:rPr>
        <w:t xml:space="preserve"> доступне корисницима који су се претплатили на употребу  система или онима које је упослио претплаћени корисник.</w:t>
      </w:r>
    </w:p>
    <w:p w:rsidR="00DB2676" w:rsidRPr="004C5D40" w:rsidRDefault="004B4652" w:rsidP="00BC4E3B">
      <w:pPr>
        <w:pStyle w:val="Heading2"/>
        <w:rPr>
          <w:lang w:val="sr-Cyrl-RS"/>
        </w:rPr>
      </w:pPr>
      <w:bookmarkStart w:id="26" w:name="_Toc480710311"/>
      <w:r>
        <w:t xml:space="preserve">2.3 </w:t>
      </w:r>
      <w:r w:rsidR="0036645C" w:rsidRPr="004C5D40">
        <w:rPr>
          <w:lang w:val="sr-Cyrl-RS"/>
        </w:rPr>
        <w:t>Карактристике производа</w:t>
      </w:r>
      <w:bookmarkEnd w:id="26"/>
    </w:p>
    <w:p w:rsidR="00547C9E" w:rsidRPr="004C5D40" w:rsidRDefault="00547C9E" w:rsidP="00547C9E">
      <w:pPr>
        <w:rPr>
          <w:rFonts w:eastAsia="Times New Roman" w:cs="Times New Roman"/>
          <w:szCs w:val="24"/>
          <w:lang w:val="sr-Cyrl-RS"/>
        </w:rPr>
      </w:pPr>
      <w:r w:rsidRPr="004C5D40">
        <w:rPr>
          <w:rFonts w:eastAsia="Times New Roman" w:cs="Times New Roman"/>
          <w:szCs w:val="24"/>
          <w:lang w:val="sr-Cyrl-RS"/>
        </w:rPr>
        <w:t>Постоје две групе корисника који ће к</w:t>
      </w:r>
      <w:r w:rsidR="007A6B6C" w:rsidRPr="004C5D40">
        <w:rPr>
          <w:rFonts w:eastAsia="Times New Roman" w:cs="Times New Roman"/>
          <w:szCs w:val="24"/>
          <w:lang w:val="sr-Cyrl-RS"/>
        </w:rPr>
        <w:t>ористити апликацију. Прву групу ће чинити</w:t>
      </w:r>
      <w:r w:rsidRPr="004C5D40">
        <w:rPr>
          <w:rFonts w:eastAsia="Times New Roman" w:cs="Times New Roman"/>
          <w:szCs w:val="24"/>
          <w:lang w:val="sr-Cyrl-RS"/>
        </w:rPr>
        <w:t xml:space="preserve"> корисници са</w:t>
      </w:r>
      <w:r w:rsidR="007A6B6C" w:rsidRPr="004C5D40">
        <w:rPr>
          <w:rFonts w:eastAsia="Times New Roman" w:cs="Times New Roman"/>
          <w:szCs w:val="24"/>
          <w:lang w:val="sr-Cyrl-RS"/>
        </w:rPr>
        <w:t xml:space="preserve"> административним правима док ће у другу </w:t>
      </w:r>
      <w:r w:rsidRPr="004C5D40">
        <w:rPr>
          <w:rFonts w:eastAsia="Times New Roman" w:cs="Times New Roman"/>
          <w:szCs w:val="24"/>
          <w:lang w:val="sr-Cyrl-RS"/>
        </w:rPr>
        <w:t xml:space="preserve">групу </w:t>
      </w:r>
      <w:r w:rsidR="007A6B6C" w:rsidRPr="004C5D40">
        <w:rPr>
          <w:rFonts w:eastAsia="Times New Roman" w:cs="Times New Roman"/>
          <w:szCs w:val="24"/>
          <w:lang w:val="sr-Cyrl-RS"/>
        </w:rPr>
        <w:t>спадати</w:t>
      </w:r>
      <w:r w:rsidRPr="004C5D40">
        <w:rPr>
          <w:rFonts w:eastAsia="Times New Roman" w:cs="Times New Roman"/>
          <w:szCs w:val="24"/>
          <w:lang w:val="sr-Cyrl-RS"/>
        </w:rPr>
        <w:t xml:space="preserve"> они која та права немају. Друга група корисника се даље дели на више подгрупа. Прва подгрупа су корисници које су се </w:t>
      </w:r>
      <w:r w:rsidR="007A6B6C" w:rsidRPr="004C5D40">
        <w:rPr>
          <w:rFonts w:eastAsia="Times New Roman" w:cs="Times New Roman"/>
          <w:szCs w:val="24"/>
          <w:lang w:val="sr-Cyrl-RS"/>
        </w:rPr>
        <w:t>претплатили</w:t>
      </w:r>
      <w:r w:rsidRPr="004C5D40">
        <w:rPr>
          <w:rFonts w:eastAsia="Times New Roman" w:cs="Times New Roman"/>
          <w:szCs w:val="24"/>
          <w:lang w:val="sr-Cyrl-RS"/>
        </w:rPr>
        <w:t xml:space="preserve"> на употребу система и они имају право коришћења свих </w:t>
      </w:r>
      <w:r w:rsidRPr="004C5D40">
        <w:rPr>
          <w:rFonts w:eastAsia="Times New Roman" w:cs="Times New Roman"/>
          <w:szCs w:val="24"/>
          <w:lang w:val="sr-Cyrl-RS"/>
        </w:rPr>
        <w:lastRenderedPageBreak/>
        <w:t xml:space="preserve">горе наведених функционалности. Друга подгрупа су радници који могу користити функционалности апликације у зависности од права које им је власник имања доделио. И трећа подгрупа су експерти које власници имања, или радници који за то имају право, </w:t>
      </w:r>
      <w:commentRangeStart w:id="27"/>
      <w:r w:rsidRPr="00052C3A">
        <w:rPr>
          <w:rFonts w:eastAsia="Times New Roman" w:cs="Times New Roman"/>
          <w:szCs w:val="24"/>
          <w:lang w:val="sr-Cyrl-RS"/>
        </w:rPr>
        <w:t>запошљавају</w:t>
      </w:r>
      <w:commentRangeEnd w:id="27"/>
      <w:r w:rsidR="00052C3A">
        <w:rPr>
          <w:rStyle w:val="CommentReference"/>
        </w:rPr>
        <w:commentReference w:id="27"/>
      </w:r>
      <w:r w:rsidRPr="004C5D40">
        <w:rPr>
          <w:rFonts w:eastAsia="Times New Roman" w:cs="Times New Roman"/>
          <w:szCs w:val="24"/>
          <w:lang w:val="sr-Cyrl-RS"/>
        </w:rPr>
        <w:t xml:space="preserve"> како би дефинисали експертска правила за одлучивање о стратегији примене агротехничких мера.</w:t>
      </w:r>
    </w:p>
    <w:p w:rsidR="00547C9E" w:rsidRPr="004C5D40" w:rsidRDefault="00547C9E" w:rsidP="00547C9E">
      <w:pPr>
        <w:rPr>
          <w:rFonts w:eastAsia="Times New Roman" w:cs="Times New Roman"/>
          <w:szCs w:val="24"/>
          <w:lang w:val="sr-Cyrl-RS"/>
        </w:rPr>
      </w:pPr>
      <w:r w:rsidRPr="004C5D40">
        <w:rPr>
          <w:rFonts w:eastAsia="Times New Roman" w:cs="Times New Roman"/>
          <w:szCs w:val="24"/>
          <w:lang w:val="sr-Cyrl-RS"/>
        </w:rPr>
        <w:t>Власник имања упошљава експерте и раднике и додељује им дозволе за функције управљања имањима и плантажама. Када се корисник пријави на систем и не затражи коришћење система као власник, ограничен је на основне функције.</w:t>
      </w:r>
      <w:r w:rsidR="007A6B6C" w:rsidRPr="004C5D40">
        <w:rPr>
          <w:rFonts w:eastAsia="Times New Roman" w:cs="Times New Roman"/>
          <w:szCs w:val="24"/>
          <w:lang w:val="sr-Cyrl-RS"/>
        </w:rPr>
        <w:t xml:space="preserve"> </w:t>
      </w:r>
      <w:r w:rsidRPr="004C5D40">
        <w:rPr>
          <w:rFonts w:eastAsia="Times New Roman" w:cs="Times New Roman"/>
          <w:szCs w:val="24"/>
          <w:lang w:val="sr-Cyrl-RS"/>
        </w:rPr>
        <w:t>За то време он чека власника неког им</w:t>
      </w:r>
      <w:r w:rsidR="007A6B6C" w:rsidRPr="004C5D40">
        <w:rPr>
          <w:rFonts w:eastAsia="Times New Roman" w:cs="Times New Roman"/>
          <w:szCs w:val="24"/>
          <w:lang w:val="sr-Cyrl-RS"/>
        </w:rPr>
        <w:t xml:space="preserve">ања да му пошаље захтев за рад. </w:t>
      </w:r>
      <w:r w:rsidRPr="004C5D40">
        <w:rPr>
          <w:rFonts w:eastAsia="Times New Roman" w:cs="Times New Roman"/>
          <w:szCs w:val="24"/>
          <w:lang w:val="sr-Cyrl-RS"/>
        </w:rPr>
        <w:t>Један корисник може истовремено бити власник сопственог имања и бити запослен код власника неког другог имања као радник или експерт.</w:t>
      </w:r>
    </w:p>
    <w:p w:rsidR="00190190" w:rsidRPr="004C5D40" w:rsidRDefault="00190190" w:rsidP="00547C9E">
      <w:pPr>
        <w:rPr>
          <w:rFonts w:eastAsia="Times New Roman" w:cs="Times New Roman"/>
          <w:szCs w:val="24"/>
          <w:lang w:val="sr-Cyrl-RS"/>
        </w:rPr>
      </w:pPr>
    </w:p>
    <w:p w:rsidR="00747F7C" w:rsidRPr="004C5D40" w:rsidRDefault="004B4652" w:rsidP="00BC4E3B">
      <w:pPr>
        <w:pStyle w:val="Heading2"/>
      </w:pPr>
      <w:bookmarkStart w:id="28" w:name="_Toc450473709"/>
      <w:bookmarkStart w:id="29" w:name="_Toc480710312"/>
      <w:r>
        <w:t xml:space="preserve">2.4 </w:t>
      </w:r>
      <w:r w:rsidR="00747F7C" w:rsidRPr="004C5D40">
        <w:t xml:space="preserve">Радно </w:t>
      </w:r>
      <w:r w:rsidR="00747F7C" w:rsidRPr="00BC4E3B">
        <w:t>окружење</w:t>
      </w:r>
      <w:bookmarkEnd w:id="28"/>
      <w:bookmarkEnd w:id="29"/>
    </w:p>
    <w:p w:rsidR="00747F7C" w:rsidRPr="004C5D40" w:rsidRDefault="00747F7C" w:rsidP="00747F7C">
      <w:pPr>
        <w:rPr>
          <w:szCs w:val="24"/>
        </w:rPr>
      </w:pPr>
      <w:r w:rsidRPr="004C5D40">
        <w:rPr>
          <w:szCs w:val="24"/>
        </w:rPr>
        <w:t xml:space="preserve">Веб апликација </w:t>
      </w:r>
      <w:r w:rsidR="007A6B6C" w:rsidRPr="004C5D40">
        <w:rPr>
          <w:rFonts w:eastAsia="Times New Roman" w:cs="Times New Roman"/>
          <w:szCs w:val="24"/>
          <w:lang w:val="sr-Cyrl-RS"/>
        </w:rPr>
        <w:t xml:space="preserve">„PlanTech” </w:t>
      </w:r>
      <w:r w:rsidR="007A6B6C" w:rsidRPr="004C5D40">
        <w:rPr>
          <w:szCs w:val="24"/>
          <w:lang w:val="sr-Cyrl-RS"/>
        </w:rPr>
        <w:t xml:space="preserve"> ће се</w:t>
      </w:r>
      <w:r w:rsidR="007A6B6C" w:rsidRPr="004C5D40">
        <w:rPr>
          <w:szCs w:val="24"/>
        </w:rPr>
        <w:t xml:space="preserve"> налазити на </w:t>
      </w:r>
      <w:commentRangeStart w:id="30"/>
      <w:r w:rsidRPr="004C5D40">
        <w:rPr>
          <w:szCs w:val="24"/>
        </w:rPr>
        <w:t xml:space="preserve">серверу </w:t>
      </w:r>
      <w:commentRangeEnd w:id="30"/>
      <w:r w:rsidR="00407D94">
        <w:rPr>
          <w:rStyle w:val="CommentReference"/>
        </w:rPr>
        <w:commentReference w:id="30"/>
      </w:r>
      <w:r w:rsidRPr="004C5D40">
        <w:rPr>
          <w:szCs w:val="24"/>
        </w:rPr>
        <w:t xml:space="preserve">. </w:t>
      </w:r>
      <w:commentRangeStart w:id="31"/>
      <w:r w:rsidRPr="004C5D40">
        <w:rPr>
          <w:szCs w:val="24"/>
        </w:rPr>
        <w:t xml:space="preserve">Клијентски део апликације, развијан је коришћењем Angular CLI, док је серверски део апликације развијан коришћењем NodeJS </w:t>
      </w:r>
      <w:r w:rsidR="007A6B6C" w:rsidRPr="004C5D40">
        <w:rPr>
          <w:szCs w:val="24"/>
          <w:lang w:val="sr-Cyrl-RS"/>
        </w:rPr>
        <w:t>а</w:t>
      </w:r>
      <w:r w:rsidRPr="004C5D40">
        <w:rPr>
          <w:szCs w:val="24"/>
        </w:rPr>
        <w:t xml:space="preserve"> сви подаци чувани у</w:t>
      </w:r>
      <w:r w:rsidR="007A6B6C" w:rsidRPr="004C5D40">
        <w:rPr>
          <w:szCs w:val="24"/>
        </w:rPr>
        <w:t xml:space="preserve"> MySQL бази података.</w:t>
      </w:r>
      <w:r w:rsidR="007A6B6C" w:rsidRPr="004C5D40">
        <w:rPr>
          <w:szCs w:val="24"/>
          <w:lang w:val="sr-Cyrl-RS"/>
        </w:rPr>
        <w:t xml:space="preserve"> </w:t>
      </w:r>
      <w:r w:rsidR="007A6B6C" w:rsidRPr="004C5D40">
        <w:rPr>
          <w:szCs w:val="24"/>
        </w:rPr>
        <w:t xml:space="preserve"> </w:t>
      </w:r>
      <w:r w:rsidR="007A6B6C" w:rsidRPr="004C5D40">
        <w:rPr>
          <w:szCs w:val="24"/>
          <w:lang w:val="sr-Cyrl-BA"/>
        </w:rPr>
        <w:t xml:space="preserve">Једини подаци који неће бити чувани у </w:t>
      </w:r>
      <w:r w:rsidR="007A6B6C" w:rsidRPr="004C5D40">
        <w:rPr>
          <w:szCs w:val="24"/>
        </w:rPr>
        <w:t xml:space="preserve">MySQL </w:t>
      </w:r>
      <w:r w:rsidR="007A6B6C" w:rsidRPr="004C5D40">
        <w:rPr>
          <w:szCs w:val="24"/>
          <w:lang w:val="sr-Cyrl-RS"/>
        </w:rPr>
        <w:t>бази п</w:t>
      </w:r>
      <w:r w:rsidRPr="004C5D40">
        <w:rPr>
          <w:szCs w:val="24"/>
          <w:lang w:val="sr-Cyrl-BA"/>
        </w:rPr>
        <w:t>одатака</w:t>
      </w:r>
      <w:r w:rsidR="007A6B6C" w:rsidRPr="004C5D40">
        <w:rPr>
          <w:szCs w:val="24"/>
          <w:lang w:val="sr-Cyrl-BA"/>
        </w:rPr>
        <w:t xml:space="preserve"> су подаци</w:t>
      </w:r>
      <w:r w:rsidRPr="004C5D40">
        <w:rPr>
          <w:szCs w:val="24"/>
          <w:lang w:val="sr-Cyrl-BA"/>
        </w:rPr>
        <w:t xml:space="preserve"> о локацијама платажа које се чувају у оквиру </w:t>
      </w:r>
      <w:r w:rsidRPr="004C5D40">
        <w:rPr>
          <w:szCs w:val="24"/>
        </w:rPr>
        <w:t>MongoDB</w:t>
      </w:r>
      <w:r w:rsidRPr="004C5D40">
        <w:rPr>
          <w:szCs w:val="24"/>
          <w:lang w:val="sr-Cyrl-BA"/>
        </w:rPr>
        <w:t xml:space="preserve"> базе</w:t>
      </w:r>
      <w:r w:rsidRPr="004C5D40">
        <w:rPr>
          <w:szCs w:val="24"/>
        </w:rPr>
        <w:t xml:space="preserve">. </w:t>
      </w:r>
      <w:commentRangeEnd w:id="31"/>
      <w:r w:rsidR="00B13D9F">
        <w:rPr>
          <w:rStyle w:val="CommentReference"/>
        </w:rPr>
        <w:commentReference w:id="31"/>
      </w:r>
      <w:r w:rsidRPr="004C5D40">
        <w:rPr>
          <w:szCs w:val="24"/>
        </w:rPr>
        <w:t>За покретање апликације потребан је приступ интернету.</w:t>
      </w:r>
    </w:p>
    <w:p w:rsidR="00747F7C" w:rsidRPr="004C5D40" w:rsidRDefault="00747F7C" w:rsidP="00547C9E">
      <w:pPr>
        <w:rPr>
          <w:lang w:val="sr-Cyrl-RS"/>
        </w:rPr>
      </w:pPr>
    </w:p>
    <w:p w:rsidR="00747F7C" w:rsidRPr="004C5D40" w:rsidRDefault="004B4652" w:rsidP="00BC4E3B">
      <w:pPr>
        <w:pStyle w:val="Heading2"/>
        <w:rPr>
          <w:lang w:val="sr-Cyrl-RS"/>
        </w:rPr>
      </w:pPr>
      <w:bookmarkStart w:id="32" w:name="_Toc480710313"/>
      <w:r>
        <w:t xml:space="preserve">2.5 </w:t>
      </w:r>
      <w:r w:rsidR="0036645C" w:rsidRPr="004C5D40">
        <w:rPr>
          <w:lang w:val="sr-Cyrl-RS"/>
        </w:rPr>
        <w:t>Ограничења</w:t>
      </w:r>
      <w:bookmarkEnd w:id="32"/>
    </w:p>
    <w:p w:rsidR="00DB2676" w:rsidRPr="004C5D40" w:rsidRDefault="004B4652" w:rsidP="00BC4E3B">
      <w:pPr>
        <w:pStyle w:val="Heading3"/>
      </w:pPr>
      <w:bookmarkStart w:id="33" w:name="_Toc433625793"/>
      <w:bookmarkStart w:id="34" w:name="_Toc480710314"/>
      <w:r>
        <w:rPr>
          <w:lang w:val="en-US"/>
        </w:rPr>
        <w:t xml:space="preserve">2.5.1 </w:t>
      </w:r>
      <w:r w:rsidR="00747F7C" w:rsidRPr="004C5D40">
        <w:t>Ограничења имплементације и дизајна</w:t>
      </w:r>
      <w:bookmarkEnd w:id="33"/>
      <w:bookmarkEnd w:id="34"/>
    </w:p>
    <w:p w:rsidR="00747F7C" w:rsidRPr="004C5D40" w:rsidRDefault="00747F7C" w:rsidP="00747F7C">
      <w:pPr>
        <w:rPr>
          <w:szCs w:val="24"/>
        </w:rPr>
      </w:pPr>
      <w:r w:rsidRPr="004C5D40">
        <w:rPr>
          <w:szCs w:val="24"/>
        </w:rPr>
        <w:t xml:space="preserve">Клијентски део </w:t>
      </w:r>
      <w:r w:rsidRPr="004C5D40">
        <w:rPr>
          <w:szCs w:val="24"/>
          <w:lang w:val="sr-Cyrl-RS"/>
        </w:rPr>
        <w:t>„</w:t>
      </w:r>
      <w:r w:rsidRPr="004C5D40">
        <w:rPr>
          <w:szCs w:val="24"/>
        </w:rPr>
        <w:t>PlanTech</w:t>
      </w:r>
      <w:r w:rsidRPr="004C5D40">
        <w:rPr>
          <w:szCs w:val="24"/>
          <w:lang w:val="sr-Cyrl-RS"/>
        </w:rPr>
        <w:t>“</w:t>
      </w:r>
      <w:r w:rsidRPr="004C5D40">
        <w:rPr>
          <w:szCs w:val="24"/>
        </w:rPr>
        <w:t xml:space="preserve"> апликације се развија коришћењем Angular</w:t>
      </w:r>
      <w:r w:rsidRPr="004C5D40">
        <w:rPr>
          <w:szCs w:val="24"/>
          <w:lang w:val="sr-Cyrl-BA"/>
        </w:rPr>
        <w:t xml:space="preserve"> </w:t>
      </w:r>
      <w:r w:rsidRPr="004C5D40">
        <w:rPr>
          <w:szCs w:val="24"/>
        </w:rPr>
        <w:t xml:space="preserve"> CLI. Серверски део користи NodeJS, док се подаци чувају у MySQL бази података </w:t>
      </w:r>
      <w:r w:rsidRPr="004C5D40">
        <w:rPr>
          <w:szCs w:val="24"/>
          <w:lang w:val="sr-Cyrl-BA"/>
        </w:rPr>
        <w:t xml:space="preserve">осим података о локацијама платажа које се чувају у оквиру </w:t>
      </w:r>
      <w:r w:rsidRPr="004C5D40">
        <w:rPr>
          <w:szCs w:val="24"/>
        </w:rPr>
        <w:t>MongoDB</w:t>
      </w:r>
      <w:r w:rsidRPr="004C5D40">
        <w:rPr>
          <w:szCs w:val="24"/>
          <w:lang w:val="sr-Cyrl-BA"/>
        </w:rPr>
        <w:t xml:space="preserve"> базе</w:t>
      </w:r>
    </w:p>
    <w:p w:rsidR="00DB2676" w:rsidRPr="004C5D40" w:rsidRDefault="00DB2676" w:rsidP="00DB2676">
      <w:pPr>
        <w:rPr>
          <w:i/>
          <w:szCs w:val="24"/>
        </w:rPr>
      </w:pPr>
    </w:p>
    <w:p w:rsidR="00DB2676" w:rsidRPr="004C5D40" w:rsidRDefault="004B4652" w:rsidP="00BC4E3B">
      <w:pPr>
        <w:pStyle w:val="Heading2"/>
        <w:rPr>
          <w:lang w:val="sr-Cyrl-RS"/>
        </w:rPr>
      </w:pPr>
      <w:bookmarkStart w:id="35" w:name="_Toc480710315"/>
      <w:r>
        <w:t xml:space="preserve">2.6 </w:t>
      </w:r>
      <w:r w:rsidR="0036645C" w:rsidRPr="004C5D40">
        <w:rPr>
          <w:lang w:val="sr-Cyrl-RS"/>
        </w:rPr>
        <w:t>Претпоставке и зависно</w:t>
      </w:r>
      <w:r w:rsidR="00431BE9">
        <w:rPr>
          <w:lang w:val="sr-Cyrl-RS"/>
        </w:rPr>
        <w:t>с</w:t>
      </w:r>
      <w:r w:rsidR="0036645C" w:rsidRPr="004C5D40">
        <w:rPr>
          <w:lang w:val="sr-Cyrl-RS"/>
        </w:rPr>
        <w:t>ти</w:t>
      </w:r>
      <w:bookmarkEnd w:id="35"/>
    </w:p>
    <w:p w:rsidR="00DB2676" w:rsidRPr="004C5D40" w:rsidRDefault="00260A41" w:rsidP="00DB2676">
      <w:pPr>
        <w:rPr>
          <w:sz w:val="22"/>
          <w:lang w:val="sr-Cyrl-RS"/>
        </w:rPr>
      </w:pPr>
      <w:r w:rsidRPr="004C5D40">
        <w:rPr>
          <w:lang w:val="sr-Cyrl-RS"/>
        </w:rPr>
        <w:t xml:space="preserve">Апликацији ће за рад  бити неопходан приступ интернету. У израду веб апликације није укључена израда следећих сервиса: сервис са пружање временске прогнозе, сервис који пружа податке измерене сензорима. Апликација ће за рад користити податке </w:t>
      </w:r>
      <w:r w:rsidRPr="004C5D40">
        <w:rPr>
          <w:lang w:val="sr-Cyrl-RS"/>
        </w:rPr>
        <w:lastRenderedPageBreak/>
        <w:t xml:space="preserve">добијене из тих сервиса па тачност података које она пружа зависе искључиво од тих њих. Рад апликације није могућ ни у случају квара да било ком серверу са којим она комуницира, нити у случају квара који се догодио </w:t>
      </w:r>
      <w:r w:rsidR="00B21143" w:rsidRPr="004C5D40">
        <w:rPr>
          <w:lang w:val="sr-Cyrl-RS"/>
        </w:rPr>
        <w:t xml:space="preserve">на рачунару корисника. </w:t>
      </w:r>
      <w:r w:rsidRPr="004C5D40">
        <w:rPr>
          <w:lang w:val="sr-Cyrl-RS"/>
        </w:rPr>
        <w:t xml:space="preserve"> </w:t>
      </w:r>
    </w:p>
    <w:p w:rsidR="00DB2676" w:rsidRPr="004C5D40" w:rsidRDefault="004B4652" w:rsidP="002B69A8">
      <w:pPr>
        <w:pStyle w:val="Heading1"/>
      </w:pPr>
      <w:bookmarkStart w:id="36" w:name="_Toc480710316"/>
      <w:r>
        <w:rPr>
          <w:lang w:val="en-US"/>
        </w:rPr>
        <w:t xml:space="preserve">3. </w:t>
      </w:r>
      <w:r w:rsidR="0036645C" w:rsidRPr="004C5D40">
        <w:t>Специфични захтеви</w:t>
      </w:r>
      <w:bookmarkEnd w:id="36"/>
    </w:p>
    <w:p w:rsidR="00DB2676" w:rsidRPr="004C5D40" w:rsidRDefault="004B4652" w:rsidP="00BC4E3B">
      <w:pPr>
        <w:pStyle w:val="Heading2"/>
        <w:rPr>
          <w:lang w:val="sr-Cyrl-RS"/>
        </w:rPr>
      </w:pPr>
      <w:bookmarkStart w:id="37" w:name="_Toc480710317"/>
      <w:r>
        <w:t xml:space="preserve">3.1 </w:t>
      </w:r>
      <w:r w:rsidR="00747F7C" w:rsidRPr="004C5D40">
        <w:rPr>
          <w:lang w:val="sr-Cyrl-RS"/>
        </w:rPr>
        <w:t>Захтеви спољашњих интефејса</w:t>
      </w:r>
      <w:bookmarkEnd w:id="37"/>
    </w:p>
    <w:p w:rsidR="00747F7C" w:rsidRPr="004C5D40" w:rsidRDefault="004B4652" w:rsidP="00BC4E3B">
      <w:pPr>
        <w:pStyle w:val="Heading3"/>
      </w:pPr>
      <w:bookmarkStart w:id="38" w:name="_Toc480710318"/>
      <w:r>
        <w:rPr>
          <w:lang w:val="en-US"/>
        </w:rPr>
        <w:t xml:space="preserve">3.1.1 </w:t>
      </w:r>
      <w:r w:rsidR="00747F7C" w:rsidRPr="004C5D40">
        <w:t>Кориснички интефејси</w:t>
      </w:r>
      <w:bookmarkEnd w:id="38"/>
    </w:p>
    <w:p w:rsidR="00747F7C" w:rsidRPr="004C5D40" w:rsidRDefault="00747F7C" w:rsidP="00747F7C">
      <w:pPr>
        <w:rPr>
          <w:lang w:val="sr-Latn-RS"/>
        </w:rPr>
      </w:pPr>
      <w:r w:rsidRPr="004C5D40">
        <w:rPr>
          <w:lang w:val="sr-Cyrl-RS"/>
        </w:rPr>
        <w:t>„</w:t>
      </w:r>
      <w:r w:rsidRPr="004C5D40">
        <w:rPr>
          <w:lang w:val="sr-Latn-RS"/>
        </w:rPr>
        <w:t>PlanTech</w:t>
      </w:r>
      <w:r w:rsidRPr="004C5D40">
        <w:t>”</w:t>
      </w:r>
      <w:r w:rsidRPr="004C5D40">
        <w:rPr>
          <w:lang w:val="sr-Cyrl-RS"/>
        </w:rPr>
        <w:t xml:space="preserve"> је веб апликација чија се комплетна интеракција са корисником одвија на неком од веб претраживача</w:t>
      </w:r>
      <w:r w:rsidRPr="004C5D40">
        <w:rPr>
          <w:lang w:val="sr-Latn-RS"/>
        </w:rPr>
        <w:t xml:space="preserve">. </w:t>
      </w:r>
    </w:p>
    <w:p w:rsidR="00747F7C" w:rsidRPr="004C5D40" w:rsidRDefault="00747F7C" w:rsidP="00747F7C">
      <w:pPr>
        <w:rPr>
          <w:lang w:val="sr-Cyrl-RS"/>
        </w:rPr>
      </w:pPr>
      <w:r w:rsidRPr="004C5D40">
        <w:rPr>
          <w:lang w:val="sr-Cyrl-RS"/>
        </w:rPr>
        <w:t xml:space="preserve">Уносом </w:t>
      </w:r>
      <w:r w:rsidR="00190190" w:rsidRPr="004C5D40">
        <w:t>URL</w:t>
      </w:r>
      <w:r w:rsidRPr="004C5D40">
        <w:rPr>
          <w:lang w:val="sr-Cyrl-RS"/>
        </w:rPr>
        <w:t xml:space="preserve"> адресе корисник ће доћи до почетне стране апликације на којој се налазе упутство за употребу, кратак опис апликације, везе са друштвеним мрежама , опис сервиса које ће апликација користити као и најважније део, навиг</w:t>
      </w:r>
      <w:r w:rsidR="00B21143" w:rsidRPr="004C5D40">
        <w:rPr>
          <w:lang w:val="sr-Cyrl-RS"/>
        </w:rPr>
        <w:t>ацију ка логин-регистер страници</w:t>
      </w:r>
      <w:r w:rsidRPr="004C5D40">
        <w:rPr>
          <w:lang w:val="sr-Cyrl-RS"/>
        </w:rPr>
        <w:t>.</w:t>
      </w:r>
    </w:p>
    <w:p w:rsidR="00747F7C" w:rsidRPr="004C5D40" w:rsidRDefault="00747F7C" w:rsidP="00747F7C">
      <w:pPr>
        <w:rPr>
          <w:lang w:val="sr-Cyrl-RS"/>
        </w:rPr>
      </w:pPr>
      <w:r w:rsidRPr="004C5D40">
        <w:rPr>
          <w:lang w:val="sr-Cyrl-RS"/>
        </w:rPr>
        <w:t>Логин-регистер страница пружа кориснику могућност да уношењем података о себи креира јединствену комбинацију налог-шифра помоћу којег ће моћи да приступа систему у будуће. Такође ће имати могућност повратка на почетну страну како би поново прочитао упутства или опис ситема.</w:t>
      </w:r>
    </w:p>
    <w:p w:rsidR="00747F7C" w:rsidRPr="004C5D40" w:rsidRDefault="00747F7C" w:rsidP="00747F7C">
      <w:pPr>
        <w:rPr>
          <w:lang w:val="sr-Cyrl-RS"/>
        </w:rPr>
      </w:pPr>
      <w:r w:rsidRPr="004C5D40">
        <w:rPr>
          <w:lang w:val="sr-Cyrl-RS"/>
        </w:rPr>
        <w:t xml:space="preserve">Када у логин форму, која се налази на логин-регистер страници, корисник унесе своју комбинацују налог-шифра отвара се главни део веб аплиакције.  Приказ главног дела веб апликације ће зависити од дозвола које корисник има. Могућности су следеће: </w:t>
      </w:r>
    </w:p>
    <w:p w:rsidR="00747F7C" w:rsidRPr="004C5D40" w:rsidRDefault="00747F7C" w:rsidP="00747F7C">
      <w:pPr>
        <w:pStyle w:val="ListParagraph"/>
        <w:numPr>
          <w:ilvl w:val="0"/>
          <w:numId w:val="9"/>
        </w:numPr>
        <w:spacing w:after="200" w:line="276" w:lineRule="auto"/>
        <w:rPr>
          <w:lang w:val="sr-Cyrl-RS"/>
        </w:rPr>
      </w:pPr>
      <w:r w:rsidRPr="004C5D40">
        <w:rPr>
          <w:lang w:val="sr-Cyrl-RS"/>
        </w:rPr>
        <w:t>Админ веб апликације – могућност излиставања свих корисника, могућност одобравања захтева за власништво, приказ статистике.</w:t>
      </w:r>
    </w:p>
    <w:p w:rsidR="00747F7C" w:rsidRPr="004C5D40" w:rsidRDefault="00747F7C" w:rsidP="00747F7C">
      <w:pPr>
        <w:pStyle w:val="ListParagraph"/>
        <w:numPr>
          <w:ilvl w:val="0"/>
          <w:numId w:val="9"/>
        </w:numPr>
        <w:spacing w:after="200" w:line="276" w:lineRule="auto"/>
        <w:rPr>
          <w:lang w:val="sr-Cyrl-RS"/>
        </w:rPr>
      </w:pPr>
      <w:r w:rsidRPr="004C5D40">
        <w:rPr>
          <w:lang w:val="sr-Cyrl-RS"/>
        </w:rPr>
        <w:t>Гост – једина опц</w:t>
      </w:r>
      <w:r w:rsidR="00861CE4">
        <w:rPr>
          <w:lang w:val="sr-Cyrl-RS"/>
        </w:rPr>
        <w:t xml:space="preserve">ија коју ће корисник имати кад </w:t>
      </w:r>
      <w:r w:rsidRPr="004C5D40">
        <w:rPr>
          <w:lang w:val="sr-Cyrl-RS"/>
        </w:rPr>
        <w:t>први пут приступи систему јесте да затражи влас</w:t>
      </w:r>
      <w:r w:rsidR="00861CE4">
        <w:rPr>
          <w:lang w:val="sr-Cyrl-RS"/>
        </w:rPr>
        <w:t>ништво над системом од админа. T</w:t>
      </w:r>
      <w:r w:rsidRPr="004C5D40">
        <w:rPr>
          <w:lang w:val="sr-Cyrl-RS"/>
        </w:rPr>
        <w:t>о ће вршити простим кликом на дугме.</w:t>
      </w:r>
    </w:p>
    <w:p w:rsidR="00747F7C" w:rsidRPr="004C5D40" w:rsidRDefault="00747F7C" w:rsidP="00747F7C">
      <w:pPr>
        <w:pStyle w:val="ListParagraph"/>
        <w:numPr>
          <w:ilvl w:val="0"/>
          <w:numId w:val="9"/>
        </w:numPr>
        <w:spacing w:after="200" w:line="276" w:lineRule="auto"/>
        <w:rPr>
          <w:lang w:val="sr-Cyrl-RS"/>
        </w:rPr>
      </w:pPr>
      <w:r w:rsidRPr="004C5D40">
        <w:rPr>
          <w:lang w:val="sr-Cyrl-RS"/>
        </w:rPr>
        <w:t>Власник система – када Гост добије одобрење Админа веб апликације он постаје Власник система. Могућности власника ће бити бројне. Он ће моћи да врши навигацију између страница за додавање нових плантажа, излиставање радника, додавање култура и свих осталих захтева система. Једна од опција ће бити запошљавање раника. Он ће уношењем налога ра</w:t>
      </w:r>
      <w:r w:rsidR="00861CE4">
        <w:rPr>
          <w:lang w:val="sr-Cyrl-RS"/>
        </w:rPr>
        <w:t>д</w:t>
      </w:r>
      <w:r w:rsidRPr="004C5D40">
        <w:rPr>
          <w:lang w:val="sr-Cyrl-RS"/>
        </w:rPr>
        <w:t>ника и одређивањем дозвола омогућити другим корисницима да приступе његовом систему.</w:t>
      </w:r>
    </w:p>
    <w:p w:rsidR="00747F7C" w:rsidRPr="004C5D40" w:rsidRDefault="00747F7C" w:rsidP="00747F7C">
      <w:pPr>
        <w:pStyle w:val="ListParagraph"/>
        <w:numPr>
          <w:ilvl w:val="0"/>
          <w:numId w:val="9"/>
        </w:numPr>
        <w:spacing w:after="200" w:line="276" w:lineRule="auto"/>
        <w:rPr>
          <w:lang w:val="sr-Cyrl-RS"/>
        </w:rPr>
      </w:pPr>
      <w:r w:rsidRPr="004C5D40">
        <w:rPr>
          <w:lang w:val="sr-Cyrl-RS"/>
        </w:rPr>
        <w:lastRenderedPageBreak/>
        <w:t xml:space="preserve">Радник – он је директно везан за власника система. Поседује оне могућноси које му власник одобри. </w:t>
      </w:r>
      <w:r w:rsidR="00322F43">
        <w:rPr>
          <w:lang w:val="sr-Cyrl-RS"/>
        </w:rPr>
        <w:t xml:space="preserve">Могућности су: преглед имања и плантажа, додавање, брисање и ажурирање платнажа, радника, култура и мерних уређаја.  </w:t>
      </w:r>
    </w:p>
    <w:p w:rsidR="00747F7C" w:rsidRPr="004C5D40" w:rsidRDefault="00747F7C" w:rsidP="00AB09EE">
      <w:pPr>
        <w:rPr>
          <w:lang w:val="sr-Cyrl-RS"/>
        </w:rPr>
      </w:pPr>
      <w:r w:rsidRPr="004C5D40">
        <w:rPr>
          <w:lang w:val="sr-Cyrl-RS"/>
        </w:rPr>
        <w:t>Сви пријављени корисници система ће имати опцију за слање и примање порука, као и за примање понуда за одређен посао. Поред тога моћи ће да уређују теме апликације, као и да мењају своје податке, профилну слику итд.</w:t>
      </w:r>
    </w:p>
    <w:p w:rsidR="00190190" w:rsidRPr="004C5D40" w:rsidRDefault="00190190" w:rsidP="00190190">
      <w:pPr>
        <w:rPr>
          <w:lang w:val="sr-Cyrl-RS"/>
        </w:rPr>
      </w:pPr>
    </w:p>
    <w:p w:rsidR="00190190" w:rsidRPr="004C5D40" w:rsidRDefault="004B4652" w:rsidP="00BC4E3B">
      <w:pPr>
        <w:pStyle w:val="Heading3"/>
      </w:pPr>
      <w:bookmarkStart w:id="39" w:name="_Toc480710319"/>
      <w:r>
        <w:rPr>
          <w:lang w:val="en-US"/>
        </w:rPr>
        <w:t xml:space="preserve">3.1.2 </w:t>
      </w:r>
      <w:r w:rsidR="00190190" w:rsidRPr="004C5D40">
        <w:t>Хардверски интефејси</w:t>
      </w:r>
      <w:bookmarkEnd w:id="39"/>
    </w:p>
    <w:p w:rsidR="00190190" w:rsidRPr="004C5D40" w:rsidRDefault="00190190" w:rsidP="00190190">
      <w:r w:rsidRPr="004C5D40">
        <w:rPr>
          <w:lang w:val="sr-Cyrl-RS"/>
        </w:rPr>
        <w:t>За рад са апликацијом, потребан је рачунар са интернет конекцијом на коме ће бити инсталиран неки од веб п</w:t>
      </w:r>
      <w:r w:rsidRPr="004C5D40">
        <w:t>регледач</w:t>
      </w:r>
      <w:r w:rsidR="00861CE4">
        <w:rPr>
          <w:lang w:val="sr-Cyrl-RS"/>
        </w:rPr>
        <w:t>а</w:t>
      </w:r>
      <w:r w:rsidRPr="004C5D40">
        <w:t xml:space="preserve"> ( Google Chrome, Mozilla Firefox,.. ). </w:t>
      </w:r>
    </w:p>
    <w:p w:rsidR="00190190" w:rsidRPr="004C5D40" w:rsidRDefault="004B4652" w:rsidP="00BC4E3B">
      <w:pPr>
        <w:pStyle w:val="Heading3"/>
      </w:pPr>
      <w:bookmarkStart w:id="40" w:name="_Toc480710320"/>
      <w:r>
        <w:rPr>
          <w:lang w:val="en-US"/>
        </w:rPr>
        <w:t xml:space="preserve">3.1.3 </w:t>
      </w:r>
      <w:r w:rsidR="00190190" w:rsidRPr="004C5D40">
        <w:t>Софтверски интерфејси</w:t>
      </w:r>
      <w:bookmarkEnd w:id="40"/>
    </w:p>
    <w:p w:rsidR="00190190" w:rsidRPr="004C5D40" w:rsidRDefault="00190190" w:rsidP="00190190">
      <w:pPr>
        <w:rPr>
          <w:lang w:val="sr-Cyrl-RS"/>
        </w:rPr>
      </w:pPr>
      <w:r w:rsidRPr="004C5D40">
        <w:rPr>
          <w:lang w:val="sr-Cyrl-RS"/>
        </w:rPr>
        <w:t>Апликација је предвиђена за рад у било којем интернет претраживачу, самим тим апликацији се може приступити са било ког оперативног система укључујући и оперативне системе за мобилне телефоне и таблете.</w:t>
      </w:r>
      <w:r w:rsidR="00B21143" w:rsidRPr="004C5D40">
        <w:rPr>
          <w:lang w:val="sr-Cyrl-RS"/>
        </w:rPr>
        <w:t xml:space="preserve"> </w:t>
      </w:r>
    </w:p>
    <w:p w:rsidR="00190190" w:rsidRPr="004C5D40" w:rsidRDefault="004B4652" w:rsidP="00BC4E3B">
      <w:pPr>
        <w:pStyle w:val="Heading3"/>
      </w:pPr>
      <w:bookmarkStart w:id="41" w:name="_Toc480710321"/>
      <w:r>
        <w:rPr>
          <w:lang w:val="en-US"/>
        </w:rPr>
        <w:t xml:space="preserve">3.1.4 </w:t>
      </w:r>
      <w:r w:rsidR="00190190" w:rsidRPr="004C5D40">
        <w:t>Комуникациони интерфејси</w:t>
      </w:r>
      <w:bookmarkEnd w:id="41"/>
    </w:p>
    <w:p w:rsidR="00190190" w:rsidRPr="004C5D40" w:rsidRDefault="00190190" w:rsidP="00190190">
      <w:pPr>
        <w:rPr>
          <w:lang w:val="sr-Cyrl-RS"/>
        </w:rPr>
      </w:pPr>
      <w:r w:rsidRPr="004C5D40">
        <w:rPr>
          <w:lang w:val="sr-Cyrl-RS"/>
        </w:rPr>
        <w:t xml:space="preserve">Апликација комуницира са сервером и спољним системом за мерење температуре преко </w:t>
      </w:r>
      <w:r w:rsidRPr="004C5D40">
        <w:t xml:space="preserve">HTTP </w:t>
      </w:r>
      <w:r w:rsidRPr="004C5D40">
        <w:rPr>
          <w:lang w:val="sr-Cyrl-RS"/>
        </w:rPr>
        <w:t xml:space="preserve">протокола. Са системом за мерење нутритивних података земљишта апликација комуницира преко унапред договореног интерфејса. </w:t>
      </w:r>
    </w:p>
    <w:p w:rsidR="00190190" w:rsidRPr="004C5D40" w:rsidRDefault="004B4652" w:rsidP="00BC4E3B">
      <w:pPr>
        <w:pStyle w:val="Heading2"/>
        <w:rPr>
          <w:lang w:val="sr-Cyrl-RS"/>
        </w:rPr>
      </w:pPr>
      <w:bookmarkStart w:id="42" w:name="_Toc480710322"/>
      <w:commentRangeStart w:id="43"/>
      <w:r>
        <w:t xml:space="preserve">3.2 </w:t>
      </w:r>
      <w:r w:rsidR="00190190" w:rsidRPr="004C5D40">
        <w:rPr>
          <w:lang w:val="sr-Cyrl-RS"/>
        </w:rPr>
        <w:t>Функционални захтеви</w:t>
      </w:r>
      <w:bookmarkEnd w:id="42"/>
      <w:commentRangeEnd w:id="43"/>
      <w:r w:rsidR="009D1F47">
        <w:rPr>
          <w:rStyle w:val="CommentReference"/>
          <w:rFonts w:eastAsiaTheme="minorEastAsia" w:cstheme="minorBidi"/>
          <w:color w:val="auto"/>
        </w:rPr>
        <w:commentReference w:id="43"/>
      </w:r>
    </w:p>
    <w:p w:rsidR="0031284D" w:rsidRPr="0031284D" w:rsidRDefault="0031284D" w:rsidP="0031284D">
      <w:r>
        <w:rPr>
          <w:noProof/>
          <w:lang w:eastAsia="en-US"/>
        </w:rPr>
        <w:lastRenderedPageBreak/>
        <mc:AlternateContent>
          <mc:Choice Requires="wps">
            <w:drawing>
              <wp:anchor distT="0" distB="0" distL="114300" distR="114300" simplePos="0" relativeHeight="251678720" behindDoc="0" locked="0" layoutInCell="1" allowOverlap="1" wp14:anchorId="558C591A" wp14:editId="0443187C">
                <wp:simplePos x="0" y="0"/>
                <wp:positionH relativeFrom="margin">
                  <wp:align>right</wp:align>
                </wp:positionH>
                <wp:positionV relativeFrom="paragraph">
                  <wp:posOffset>4299585</wp:posOffset>
                </wp:positionV>
                <wp:extent cx="5934075" cy="635"/>
                <wp:effectExtent l="0" t="0" r="9525" b="0"/>
                <wp:wrapSquare wrapText="bothSides"/>
                <wp:docPr id="20" name="Text Box 2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B30C64" w:rsidRDefault="00BC2117" w:rsidP="0031284D">
                            <w:pPr>
                              <w:pStyle w:val="Caption"/>
                              <w:ind w:firstLine="0"/>
                              <w:jc w:val="center"/>
                              <w:rPr>
                                <w:noProof/>
                                <w:sz w:val="24"/>
                              </w:rPr>
                            </w:pPr>
                            <w:r>
                              <w:t>Слика2-</w:t>
                            </w:r>
                            <w:r w:rsidRPr="00CB3134">
                              <w:t>Дијаграм случаја коришћења апликације “PlanTech”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58C591A" id="Text Box 20" o:spid="_x0000_s1029" type="#_x0000_t202" style="position:absolute;left:0;text-align:left;margin-left:416.05pt;margin-top:338.55pt;width:467.2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" stroked="f">
                <v:textbox style="mso-fit-shape-to-text:t" inset="0,0,0,0">
                  <w:txbxContent>
                    <w:p w:rsidR="00BC2117" w:rsidRPr="00B30C64" w:rsidRDefault="00BC2117" w:rsidP="0031284D">
                      <w:pPr>
                        <w:pStyle w:val="Caption"/>
                        <w:ind w:firstLine="0"/>
                        <w:jc w:val="center"/>
                        <w:rPr>
                          <w:noProof/>
                          <w:sz w:val="24"/>
                        </w:rPr>
                      </w:pPr>
                      <w:r>
                        <w:t>Слика2-</w:t>
                      </w:r>
                      <w:r w:rsidRPr="00CB3134">
                        <w:t xml:space="preserve">Дијаграм </w:t>
                      </w:r>
                      <w:proofErr w:type="spellStart"/>
                      <w:r w:rsidRPr="00CB3134">
                        <w:t>случаја</w:t>
                      </w:r>
                      <w:proofErr w:type="spellEnd"/>
                      <w:r w:rsidRPr="00CB3134">
                        <w:t xml:space="preserve"> </w:t>
                      </w:r>
                      <w:proofErr w:type="spellStart"/>
                      <w:r w:rsidRPr="00CB3134">
                        <w:t>коришћења</w:t>
                      </w:r>
                      <w:proofErr w:type="spellEnd"/>
                      <w:r w:rsidRPr="00CB3134">
                        <w:t xml:space="preserve"> </w:t>
                      </w:r>
                      <w:proofErr w:type="spellStart"/>
                      <w:r w:rsidRPr="00CB3134">
                        <w:t>апликације</w:t>
                      </w:r>
                      <w:proofErr w:type="spellEnd"/>
                      <w:r w:rsidRPr="00CB3134">
                        <w:t xml:space="preserve"> “</w:t>
                      </w:r>
                      <w:proofErr w:type="spellStart"/>
                      <w:r w:rsidRPr="00CB3134">
                        <w:t>PlanTech</w:t>
                      </w:r>
                      <w:proofErr w:type="spellEnd"/>
                      <w:r w:rsidRPr="00CB3134">
                        <w:t>”</w:t>
                      </w:r>
                    </w:p>
                  </w:txbxContent>
                </v:textbox>
                <w10:wrap type="square" anchorx="margin"/>
              </v:shape>
            </w:pict>
          </mc:Fallback>
        </mc:AlternateContent>
      </w:r>
      <w:commentRangeStart w:id="44"/>
      <w:r w:rsidRPr="004C5D40">
        <w:rPr>
          <w:noProof/>
          <w:lang w:eastAsia="en-US"/>
        </w:rPr>
        <w:drawing>
          <wp:anchor distT="457200" distB="457200" distL="114300" distR="114300" simplePos="0" relativeHeight="251668480" behindDoc="0" locked="0" layoutInCell="1" allowOverlap="1" wp14:anchorId="20BA77DC" wp14:editId="2C94EE44">
            <wp:simplePos x="0" y="0"/>
            <wp:positionH relativeFrom="margin">
              <wp:align>right</wp:align>
            </wp:positionH>
            <wp:positionV relativeFrom="paragraph">
              <wp:posOffset>706755</wp:posOffset>
            </wp:positionV>
            <wp:extent cx="5934075" cy="360235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nTech_novo.PNG"/>
                    <pic:cNvPicPr/>
                  </pic:nvPicPr>
                  <pic:blipFill>
                    <a:blip r:embed="rId19">
                      <a:extLst>
                        <a:ext uri="{28A0092B-C50C-407E-A947-70E740481C1C}">
                          <a14:useLocalDpi xmlns:a14="http://schemas.microsoft.com/office/drawing/2010/main" val="0"/>
                        </a:ext>
                      </a:extLst>
                    </a:blip>
                    <a:stretch>
                      <a:fillRect/>
                    </a:stretch>
                  </pic:blipFill>
                  <pic:spPr>
                    <a:xfrm>
                      <a:off x="0" y="0"/>
                      <a:ext cx="5934075" cy="3602355"/>
                    </a:xfrm>
                    <a:prstGeom prst="rect">
                      <a:avLst/>
                    </a:prstGeom>
                  </pic:spPr>
                </pic:pic>
              </a:graphicData>
            </a:graphic>
            <wp14:sizeRelH relativeFrom="margin">
              <wp14:pctWidth>0</wp14:pctWidth>
            </wp14:sizeRelH>
            <wp14:sizeRelV relativeFrom="margin">
              <wp14:pctHeight>0</wp14:pctHeight>
            </wp14:sizeRelV>
          </wp:anchor>
        </w:drawing>
      </w:r>
      <w:commentRangeEnd w:id="44"/>
      <w:r w:rsidR="009D1F47">
        <w:rPr>
          <w:rStyle w:val="CommentReference"/>
        </w:rPr>
        <w:commentReference w:id="44"/>
      </w:r>
      <w:r w:rsidR="00190190" w:rsidRPr="004C5D40">
        <w:rPr>
          <w:lang w:val="sr-Cyrl-RS"/>
        </w:rPr>
        <w:t xml:space="preserve">У овом делу документа описане су функционалности веб апликације </w:t>
      </w:r>
      <w:r w:rsidR="00190190" w:rsidRPr="004C5D40">
        <w:t>“PlanTech”.</w:t>
      </w:r>
    </w:p>
    <w:p w:rsidR="00190190" w:rsidRPr="004C5D40" w:rsidRDefault="00190190" w:rsidP="00B21143">
      <w:pPr>
        <w:rPr>
          <w:lang w:val="sr-Cyrl-RS"/>
        </w:rPr>
      </w:pPr>
      <w:r w:rsidRPr="004C5D40">
        <w:rPr>
          <w:lang w:val="sr-Cyrl-RS"/>
        </w:rPr>
        <w:t xml:space="preserve">На слици 2 је приказан дијаграм случаја коришћења апликације </w:t>
      </w:r>
      <w:r w:rsidRPr="004C5D40">
        <w:t xml:space="preserve">“PlanTech” </w:t>
      </w:r>
      <w:r w:rsidRPr="004C5D40">
        <w:rPr>
          <w:lang w:val="sr-Cyrl-RS"/>
        </w:rPr>
        <w:t>од којих ће сваки бити детално описан у наставку.</w:t>
      </w:r>
    </w:p>
    <w:p w:rsidR="00190190" w:rsidRPr="004C5D40" w:rsidRDefault="004B4652" w:rsidP="00BC4E3B">
      <w:pPr>
        <w:pStyle w:val="Heading3"/>
      </w:pPr>
      <w:bookmarkStart w:id="45" w:name="_Toc480710323"/>
      <w:r>
        <w:rPr>
          <w:lang w:val="en-US"/>
        </w:rPr>
        <w:t xml:space="preserve">3.2.1 </w:t>
      </w:r>
      <w:r w:rsidR="00190190" w:rsidRPr="004C5D40">
        <w:t>Пријављивање на систем</w:t>
      </w:r>
      <w:bookmarkEnd w:id="45"/>
    </w:p>
    <w:p w:rsidR="00190190" w:rsidRPr="004C5D40" w:rsidRDefault="00190190" w:rsidP="00190190">
      <w:pPr>
        <w:rPr>
          <w:lang w:val="sr-Cyrl-RS"/>
        </w:rPr>
      </w:pPr>
      <w:r w:rsidRPr="004C5D40">
        <w:rPr>
          <w:lang w:val="sr-Cyrl-RS"/>
        </w:rPr>
        <w:t>Да би имао могућност коришћења апликације корисник је у обавези да се пријави на систем. Кориснику се поред поч</w:t>
      </w:r>
      <w:r w:rsidRPr="004C5D40">
        <w:t>e</w:t>
      </w:r>
      <w:r w:rsidRPr="004C5D40">
        <w:rPr>
          <w:lang w:val="sr-Cyrl-RS"/>
        </w:rPr>
        <w:t>тне стране у којој су описане могућности апликације најпре приказује страница за пријављивање уколико има већ креиран налог, а уколико нема свој налог на систему кориснику је понуђена могућност креирања истог где уноси своје личне податке. Након успешног креирања налога корисник се може пријавити уношењем корисничког имена и шифре.</w:t>
      </w:r>
    </w:p>
    <w:p w:rsidR="00190190" w:rsidRPr="004C5D40" w:rsidRDefault="00190190" w:rsidP="00190190">
      <w:pPr>
        <w:rPr>
          <w:lang w:val="sr-Cyrl-RS"/>
        </w:rPr>
      </w:pPr>
    </w:p>
    <w:p w:rsidR="00190190" w:rsidRPr="004C5D40" w:rsidRDefault="00190190" w:rsidP="0039506B">
      <w:pPr>
        <w:ind w:firstLine="0"/>
        <w:rPr>
          <w:lang w:val="sr-Cyrl-RS"/>
        </w:rPr>
      </w:pPr>
    </w:p>
    <w:p w:rsidR="00190190" w:rsidRPr="004C5D40" w:rsidRDefault="00190190" w:rsidP="00190190">
      <w:pPr>
        <w:rPr>
          <w:lang w:val="sr-Cyrl-RS"/>
        </w:rPr>
      </w:pPr>
    </w:p>
    <w:bookmarkStart w:id="46" w:name="_Toc480710324"/>
    <w:p w:rsidR="00190190" w:rsidRPr="004C5D40" w:rsidRDefault="0039506B" w:rsidP="00BC4E3B">
      <w:pPr>
        <w:pStyle w:val="Heading3"/>
      </w:pPr>
      <w:r>
        <w:rPr>
          <w:noProof/>
          <w:lang w:val="en-US" w:eastAsia="en-US"/>
        </w:rPr>
        <w:lastRenderedPageBreak/>
        <mc:AlternateContent>
          <mc:Choice Requires="wps">
            <w:drawing>
              <wp:anchor distT="0" distB="0" distL="114300" distR="114300" simplePos="0" relativeHeight="251676672" behindDoc="0" locked="0" layoutInCell="1" allowOverlap="1" wp14:anchorId="30323462" wp14:editId="111059F6">
                <wp:simplePos x="0" y="0"/>
                <wp:positionH relativeFrom="margin">
                  <wp:posOffset>495300</wp:posOffset>
                </wp:positionH>
                <wp:positionV relativeFrom="paragraph">
                  <wp:posOffset>4773295</wp:posOffset>
                </wp:positionV>
                <wp:extent cx="5039360" cy="635"/>
                <wp:effectExtent l="0" t="0" r="8890" b="0"/>
                <wp:wrapSquare wrapText="bothSides"/>
                <wp:docPr id="19" name="Text Box 19"/>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rsidR="00BC2117" w:rsidRPr="00910309" w:rsidRDefault="00BC2117" w:rsidP="0031284D">
                            <w:pPr>
                              <w:pStyle w:val="Caption"/>
                              <w:ind w:firstLine="0"/>
                              <w:jc w:val="center"/>
                              <w:rPr>
                                <w:noProof/>
                                <w:sz w:val="24"/>
                              </w:rPr>
                            </w:pPr>
                            <w:r>
                              <w:t>Слика3-</w:t>
                            </w:r>
                            <w:r w:rsidRPr="007935C5">
                              <w:t>Дијаграм случаја коришћења(Случај- Измена профила)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0323462" id="Text Box 19" o:spid="_x0000_s1030" type="#_x0000_t202" style="position:absolute;left:0;text-align:left;margin-left:39pt;margin-top:375.85pt;width:396.8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Og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" stroked="f">
                <v:textbox style="mso-fit-shape-to-text:t" inset="0,0,0,0">
                  <w:txbxContent>
                    <w:p w:rsidR="00BC2117" w:rsidRPr="00910309" w:rsidRDefault="00BC2117" w:rsidP="0031284D">
                      <w:pPr>
                        <w:pStyle w:val="Caption"/>
                        <w:ind w:firstLine="0"/>
                        <w:jc w:val="center"/>
                        <w:rPr>
                          <w:noProof/>
                          <w:sz w:val="24"/>
                        </w:rPr>
                      </w:pPr>
                      <w:r>
                        <w:t>Слика3-</w:t>
                      </w:r>
                      <w:r w:rsidRPr="007935C5">
                        <w:t xml:space="preserve">Дијаграм </w:t>
                      </w:r>
                      <w:proofErr w:type="spellStart"/>
                      <w:r w:rsidRPr="007935C5">
                        <w:t>случаја</w:t>
                      </w:r>
                      <w:proofErr w:type="spellEnd"/>
                      <w:r w:rsidRPr="007935C5">
                        <w:t xml:space="preserve"> </w:t>
                      </w:r>
                      <w:proofErr w:type="spellStart"/>
                      <w:r w:rsidRPr="007935C5">
                        <w:t>коришћења</w:t>
                      </w:r>
                      <w:proofErr w:type="spellEnd"/>
                      <w:r w:rsidRPr="007935C5">
                        <w:t>(</w:t>
                      </w:r>
                      <w:proofErr w:type="spellStart"/>
                      <w:r w:rsidRPr="007935C5">
                        <w:t>Случај</w:t>
                      </w:r>
                      <w:proofErr w:type="spellEnd"/>
                      <w:r w:rsidRPr="007935C5">
                        <w:t xml:space="preserve">- </w:t>
                      </w:r>
                      <w:proofErr w:type="spellStart"/>
                      <w:r w:rsidRPr="007935C5">
                        <w:t>Измена</w:t>
                      </w:r>
                      <w:proofErr w:type="spellEnd"/>
                      <w:r w:rsidRPr="007935C5">
                        <w:t xml:space="preserve"> </w:t>
                      </w:r>
                      <w:proofErr w:type="spellStart"/>
                      <w:r w:rsidRPr="007935C5">
                        <w:t>профила</w:t>
                      </w:r>
                      <w:proofErr w:type="spellEnd"/>
                      <w:r w:rsidRPr="007935C5">
                        <w:t>)</w:t>
                      </w:r>
                    </w:p>
                  </w:txbxContent>
                </v:textbox>
                <w10:wrap type="square" anchorx="margin"/>
              </v:shape>
            </w:pict>
          </mc:Fallback>
        </mc:AlternateContent>
      </w:r>
      <w:r w:rsidRPr="004C5D40">
        <w:rPr>
          <w:noProof/>
          <w:lang w:val="en-US" w:eastAsia="en-US"/>
        </w:rPr>
        <w:drawing>
          <wp:anchor distT="457200" distB="457200" distL="114300" distR="114300" simplePos="0" relativeHeight="251667456" behindDoc="0" locked="0" layoutInCell="1" allowOverlap="1" wp14:anchorId="3B57FB59" wp14:editId="39525C06">
            <wp:simplePos x="0" y="0"/>
            <wp:positionH relativeFrom="margin">
              <wp:align>right</wp:align>
            </wp:positionH>
            <wp:positionV relativeFrom="paragraph">
              <wp:posOffset>733425</wp:posOffset>
            </wp:positionV>
            <wp:extent cx="5943600" cy="395859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промена.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14:sizeRelH relativeFrom="margin">
              <wp14:pctWidth>0</wp14:pctWidth>
            </wp14:sizeRelH>
            <wp14:sizeRelV relativeFrom="margin">
              <wp14:pctHeight>0</wp14:pctHeight>
            </wp14:sizeRelV>
          </wp:anchor>
        </w:drawing>
      </w:r>
      <w:r w:rsidR="004B4652">
        <w:rPr>
          <w:lang w:val="en-US"/>
        </w:rPr>
        <w:t xml:space="preserve">3.2.2 </w:t>
      </w:r>
      <w:r w:rsidR="00190190" w:rsidRPr="004C5D40">
        <w:t>Измена профила пријављеног корисника</w:t>
      </w:r>
      <w:bookmarkEnd w:id="46"/>
    </w:p>
    <w:p w:rsidR="0031284D" w:rsidRDefault="0031284D" w:rsidP="0039506B">
      <w:pPr>
        <w:ind w:firstLine="0"/>
        <w:rPr>
          <w:lang w:val="sr-Cyrl-RS"/>
        </w:rPr>
      </w:pPr>
    </w:p>
    <w:p w:rsidR="00190190" w:rsidRPr="004C5D40" w:rsidRDefault="00190190" w:rsidP="0031284D">
      <w:pPr>
        <w:rPr>
          <w:lang w:val="sr-Cyrl-RS"/>
        </w:rPr>
      </w:pPr>
      <w:r w:rsidRPr="004C5D40">
        <w:rPr>
          <w:lang w:val="sr-Cyrl-RS"/>
        </w:rPr>
        <w:t xml:space="preserve">Кориснику који је пријављен на систем биће омогућена  промена личних података избором на секундарном менију са десне стране уклјучујући и слику на профилу, као и изглед саме апликације избором једне од понуђених тема. Корисник ће такође моћи да изабере језик на ком ће бити апликација од којих је у понуди Енглески и Српски.Подаци које корисник може да помени поред шифре су име, презиме, и држава. Форме у које корисник уноси нове податке биће већ попуњене постојећим подацима, где ће корисник моћи да промени ниједан, један или више података. Уколико нови подаци нису у исправном формату апликација ће јавити грешку па ће измена бити успешна уколико се </w:t>
      </w:r>
      <w:r w:rsidR="0031284D">
        <w:rPr>
          <w:lang w:val="sr-Cyrl-RS"/>
        </w:rPr>
        <w:t>исправи формат нових података</w:t>
      </w:r>
    </w:p>
    <w:bookmarkStart w:id="47" w:name="_Toc480710325"/>
    <w:p w:rsidR="00190190" w:rsidRPr="004C5D40" w:rsidRDefault="0039506B" w:rsidP="00BC4E3B">
      <w:pPr>
        <w:pStyle w:val="Heading3"/>
      </w:pPr>
      <w:r w:rsidRPr="004D78EE">
        <w:rPr>
          <w:noProof/>
          <w:lang w:val="en-US" w:eastAsia="en-US"/>
        </w:rPr>
        <w:lastRenderedPageBreak/>
        <mc:AlternateContent>
          <mc:Choice Requires="wps">
            <w:drawing>
              <wp:anchor distT="0" distB="0" distL="114300" distR="114300" simplePos="0" relativeHeight="251674624" behindDoc="0" locked="0" layoutInCell="1" allowOverlap="1" wp14:anchorId="27A13217" wp14:editId="6E0B6303">
                <wp:simplePos x="0" y="0"/>
                <wp:positionH relativeFrom="column">
                  <wp:posOffset>-224790</wp:posOffset>
                </wp:positionH>
                <wp:positionV relativeFrom="paragraph">
                  <wp:posOffset>3945255</wp:posOffset>
                </wp:positionV>
                <wp:extent cx="5943600" cy="635"/>
                <wp:effectExtent l="0" t="0" r="0" b="18415"/>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C2117" w:rsidRPr="00416125" w:rsidRDefault="00BC2117" w:rsidP="0031284D">
                            <w:pPr>
                              <w:pStyle w:val="Caption"/>
                              <w:jc w:val="center"/>
                              <w:rPr>
                                <w:noProof/>
                                <w:sz w:val="24"/>
                              </w:rPr>
                            </w:pPr>
                            <w:r>
                              <w:t>Слика4-</w:t>
                            </w:r>
                            <w:r w:rsidRPr="001274D6">
                              <w:t xml:space="preserve"> Дијаграм случаја коришћења(Случај-Управљање имањима и плантажама)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7A13217" id="Text Box 17" o:spid="_x0000_s1031" type="#_x0000_t202" style="position:absolute;left:0;text-align:left;margin-left:-17.7pt;margin-top:310.65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" stroked="f">
                <v:textbox style="mso-fit-shape-to-text:t" inset="0,0,0,0">
                  <w:txbxContent>
                    <w:p w:rsidR="00BC2117" w:rsidRPr="00416125" w:rsidRDefault="00BC2117" w:rsidP="0031284D">
                      <w:pPr>
                        <w:pStyle w:val="Caption"/>
                        <w:jc w:val="center"/>
                        <w:rPr>
                          <w:noProof/>
                          <w:sz w:val="24"/>
                        </w:rPr>
                      </w:pPr>
                      <w:r>
                        <w:t>Слика4-</w:t>
                      </w:r>
                      <w:r w:rsidRPr="001274D6">
                        <w:t xml:space="preserve"> </w:t>
                      </w:r>
                      <w:proofErr w:type="spellStart"/>
                      <w:r w:rsidRPr="001274D6">
                        <w:t>Дијаграм</w:t>
                      </w:r>
                      <w:proofErr w:type="spellEnd"/>
                      <w:r w:rsidRPr="001274D6">
                        <w:t xml:space="preserve"> </w:t>
                      </w:r>
                      <w:proofErr w:type="spellStart"/>
                      <w:r w:rsidRPr="001274D6">
                        <w:t>случаја</w:t>
                      </w:r>
                      <w:proofErr w:type="spellEnd"/>
                      <w:r w:rsidRPr="001274D6">
                        <w:t xml:space="preserve"> </w:t>
                      </w:r>
                      <w:proofErr w:type="spellStart"/>
                      <w:r w:rsidRPr="001274D6">
                        <w:t>коришћења</w:t>
                      </w:r>
                      <w:proofErr w:type="spellEnd"/>
                      <w:r w:rsidRPr="001274D6">
                        <w:t>(</w:t>
                      </w:r>
                      <w:proofErr w:type="spellStart"/>
                      <w:r w:rsidRPr="001274D6">
                        <w:t>Случај-Управљање</w:t>
                      </w:r>
                      <w:proofErr w:type="spellEnd"/>
                      <w:r w:rsidRPr="001274D6">
                        <w:t xml:space="preserve"> </w:t>
                      </w:r>
                      <w:proofErr w:type="spellStart"/>
                      <w:r w:rsidRPr="001274D6">
                        <w:t>имањима</w:t>
                      </w:r>
                      <w:proofErr w:type="spellEnd"/>
                      <w:r w:rsidRPr="001274D6">
                        <w:t xml:space="preserve"> и </w:t>
                      </w:r>
                      <w:proofErr w:type="spellStart"/>
                      <w:r w:rsidRPr="001274D6">
                        <w:t>плантажама</w:t>
                      </w:r>
                      <w:proofErr w:type="spellEnd"/>
                      <w:r w:rsidRPr="001274D6">
                        <w:t>)</w:t>
                      </w:r>
                    </w:p>
                  </w:txbxContent>
                </v:textbox>
                <w10:wrap type="square"/>
              </v:shape>
            </w:pict>
          </mc:Fallback>
        </mc:AlternateContent>
      </w:r>
      <w:commentRangeStart w:id="48"/>
      <w:r w:rsidRPr="004D78EE">
        <w:rPr>
          <w:noProof/>
          <w:lang w:val="en-US" w:eastAsia="en-US"/>
        </w:rPr>
        <w:drawing>
          <wp:anchor distT="457200" distB="457200" distL="114300" distR="114300" simplePos="0" relativeHeight="251722752" behindDoc="0" locked="0" layoutInCell="1" allowOverlap="1" wp14:anchorId="6DBACC90" wp14:editId="32469BC3">
            <wp:simplePos x="0" y="0"/>
            <wp:positionH relativeFrom="margin">
              <wp:posOffset>-180975</wp:posOffset>
            </wp:positionH>
            <wp:positionV relativeFrom="paragraph">
              <wp:posOffset>760730</wp:posOffset>
            </wp:positionV>
            <wp:extent cx="5943600" cy="309943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ntaze_imanja.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14:sizeRelH relativeFrom="margin">
              <wp14:pctWidth>0</wp14:pctWidth>
            </wp14:sizeRelH>
            <wp14:sizeRelV relativeFrom="margin">
              <wp14:pctHeight>0</wp14:pctHeight>
            </wp14:sizeRelV>
          </wp:anchor>
        </w:drawing>
      </w:r>
      <w:commentRangeEnd w:id="48"/>
      <w:r w:rsidR="00477E12">
        <w:rPr>
          <w:rStyle w:val="CommentReference"/>
          <w:rFonts w:ascii="Calibri" w:eastAsiaTheme="minorEastAsia" w:hAnsi="Calibri" w:cstheme="minorBidi"/>
          <w:color w:val="auto"/>
          <w:lang w:val="en-US"/>
        </w:rPr>
        <w:commentReference w:id="48"/>
      </w:r>
      <w:r w:rsidRPr="004D78EE">
        <w:rPr>
          <w:noProof/>
          <w:lang w:val="en-US" w:eastAsia="en-US"/>
        </w:rPr>
        <w:t>3.2.3</w:t>
      </w:r>
      <w:r>
        <w:rPr>
          <w:i/>
          <w:noProof/>
          <w:lang w:val="en-US" w:eastAsia="en-US"/>
        </w:rPr>
        <w:t xml:space="preserve"> </w:t>
      </w:r>
      <w:r w:rsidR="00190190" w:rsidRPr="004C5D40">
        <w:t>Управљање имањима и плантажама</w:t>
      </w:r>
      <w:bookmarkEnd w:id="47"/>
    </w:p>
    <w:p w:rsidR="00190190" w:rsidRPr="004C5D40" w:rsidRDefault="00190190" w:rsidP="00190190">
      <w:pPr>
        <w:tabs>
          <w:tab w:val="left" w:pos="1200"/>
        </w:tabs>
        <w:rPr>
          <w:i/>
          <w:lang w:val="sr-Cyrl-RS"/>
        </w:rPr>
      </w:pPr>
    </w:p>
    <w:p w:rsidR="00190190" w:rsidRPr="004C5D40" w:rsidRDefault="00190190" w:rsidP="00190190">
      <w:pPr>
        <w:tabs>
          <w:tab w:val="left" w:pos="1200"/>
        </w:tabs>
        <w:rPr>
          <w:lang w:val="sr-Cyrl-RS"/>
        </w:rPr>
      </w:pPr>
      <w:r w:rsidRPr="004C5D40">
        <w:rPr>
          <w:lang w:val="sr-Cyrl-RS"/>
        </w:rPr>
        <w:t xml:space="preserve">Корисник који је регистрован на систем поред основних могућности може да управља имањима и </w:t>
      </w:r>
      <w:r w:rsidR="00861CE4">
        <w:rPr>
          <w:lang w:val="sr-Cyrl-RS"/>
        </w:rPr>
        <w:t>плантажама</w:t>
      </w:r>
      <w:r w:rsidRPr="004C5D40">
        <w:rPr>
          <w:lang w:val="sr-Cyrl-RS"/>
        </w:rPr>
        <w:t>, било својих или власника који га је запослио на одређеном имању. Услов за то је слање захтева за власништво које одобрава или одбија администратор система или прихватање посл</w:t>
      </w:r>
      <w:r w:rsidR="00861CE4">
        <w:rPr>
          <w:lang w:val="sr-Cyrl-RS"/>
        </w:rPr>
        <w:t>а од власника имања за кога је р</w:t>
      </w:r>
      <w:r w:rsidRPr="004C5D40">
        <w:rPr>
          <w:lang w:val="sr-Cyrl-RS"/>
        </w:rPr>
        <w:t>а</w:t>
      </w:r>
      <w:r w:rsidR="00861CE4">
        <w:rPr>
          <w:lang w:val="sr-Cyrl-RS"/>
        </w:rPr>
        <w:t>д</w:t>
      </w:r>
      <w:r w:rsidRPr="004C5D40">
        <w:rPr>
          <w:lang w:val="sr-Cyrl-RS"/>
        </w:rPr>
        <w:t>ник директно везан и има могућности које му власник дозволи.</w:t>
      </w:r>
    </w:p>
    <w:p w:rsidR="00190190" w:rsidRPr="004C5D40" w:rsidRDefault="00190190" w:rsidP="00D54F63">
      <w:pPr>
        <w:tabs>
          <w:tab w:val="left" w:pos="1200"/>
        </w:tabs>
        <w:rPr>
          <w:lang w:val="sr-Cyrl-RS"/>
        </w:rPr>
      </w:pPr>
      <w:r w:rsidRPr="004C5D40">
        <w:rPr>
          <w:lang w:val="sr-Cyrl-RS"/>
        </w:rPr>
        <w:t xml:space="preserve">За корисника који је претплаћен на систем као власник ће бити обезбеђене бројне могућности као што су додавање,брисање и измена имања као и </w:t>
      </w:r>
      <w:r w:rsidR="00C562E9">
        <w:rPr>
          <w:lang w:val="sr-Cyrl-RS"/>
        </w:rPr>
        <w:t>њихов графички приказ користећи „</w:t>
      </w:r>
      <w:r w:rsidRPr="004C5D40">
        <w:t xml:space="preserve">Google </w:t>
      </w:r>
      <w:r w:rsidR="00C562E9">
        <w:rPr>
          <w:lang w:val="sr-Cyrl-RS"/>
        </w:rPr>
        <w:t>maps</w:t>
      </w:r>
      <w:r w:rsidR="00C562E9">
        <w:t>”</w:t>
      </w:r>
      <w:r w:rsidRPr="004C5D40">
        <w:rPr>
          <w:lang w:val="sr-Cyrl-RS"/>
        </w:rPr>
        <w:t xml:space="preserve">. Такође, корисник може да додаје, уклања и мења плантаже које се налазе на изабраном имању. За визуелни приказ плантажа се такође користе </w:t>
      </w:r>
      <w:r w:rsidR="00C562E9">
        <w:t>“</w:t>
      </w:r>
      <w:r w:rsidRPr="004C5D40">
        <w:t xml:space="preserve">Google </w:t>
      </w:r>
      <w:r w:rsidR="00C562E9">
        <w:rPr>
          <w:lang w:val="sr-Cyrl-RS"/>
        </w:rPr>
        <w:t>maps“</w:t>
      </w:r>
      <w:r w:rsidRPr="004C5D40">
        <w:rPr>
          <w:lang w:val="sr-Cyrl-RS"/>
        </w:rPr>
        <w:t>. Власник имања може имати увид и у статистику где се графички представља састав земљишта, влажност ваздуха и температура на изабраном имању.</w:t>
      </w:r>
    </w:p>
    <w:p w:rsidR="00190190" w:rsidRPr="004C5D40" w:rsidRDefault="00190190" w:rsidP="00190190">
      <w:pPr>
        <w:tabs>
          <w:tab w:val="left" w:pos="1200"/>
        </w:tabs>
        <w:rPr>
          <w:lang w:val="sr-Cyrl-RS"/>
        </w:rPr>
      </w:pPr>
    </w:p>
    <w:p w:rsidR="00190190" w:rsidRDefault="00190190"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4D78EE" w:rsidP="0039506B">
      <w:pPr>
        <w:pStyle w:val="Heading3"/>
      </w:pPr>
      <w:bookmarkStart w:id="49" w:name="_Toc480710326"/>
      <w:r>
        <w:t>3.2.4</w:t>
      </w:r>
      <w:r w:rsidR="0039506B">
        <w:t xml:space="preserve"> Управљање културама</w:t>
      </w:r>
      <w:bookmarkEnd w:id="49"/>
    </w:p>
    <w:p w:rsidR="0039506B" w:rsidRPr="0039506B" w:rsidRDefault="00BC2117" w:rsidP="0039506B">
      <w:pPr>
        <w:rPr>
          <w:lang w:val="sr-Cyrl-RS"/>
        </w:rPr>
      </w:pPr>
      <w:r>
        <w:rPr>
          <w:noProof/>
          <w:lang w:eastAsia="en-US"/>
        </w:rPr>
        <w:drawing>
          <wp:anchor distT="0" distB="0" distL="114300" distR="114300" simplePos="0" relativeHeight="251734016" behindDoc="0" locked="0" layoutInCell="1" allowOverlap="1">
            <wp:simplePos x="0" y="0"/>
            <wp:positionH relativeFrom="column">
              <wp:posOffset>0</wp:posOffset>
            </wp:positionH>
            <wp:positionV relativeFrom="paragraph">
              <wp:posOffset>304165</wp:posOffset>
            </wp:positionV>
            <wp:extent cx="5943600" cy="368109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културе ново.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anchor>
        </w:drawing>
      </w:r>
    </w:p>
    <w:p w:rsidR="0039506B" w:rsidRPr="0039506B" w:rsidRDefault="0039506B" w:rsidP="0039506B">
      <w:pPr>
        <w:tabs>
          <w:tab w:val="left" w:pos="1200"/>
        </w:tabs>
        <w:ind w:firstLine="0"/>
        <w:rPr>
          <w:i/>
          <w:sz w:val="18"/>
          <w:szCs w:val="18"/>
          <w:lang w:val="sr-Cyrl-RS"/>
        </w:rPr>
      </w:pPr>
      <w:r>
        <w:rPr>
          <w:i/>
          <w:sz w:val="18"/>
          <w:szCs w:val="18"/>
          <w:lang w:val="sr-Cyrl-RS"/>
        </w:rPr>
        <w:t xml:space="preserve">    </w:t>
      </w:r>
      <w:r w:rsidR="00017BE2">
        <w:rPr>
          <w:i/>
          <w:sz w:val="18"/>
          <w:szCs w:val="18"/>
          <w:lang w:val="sr-Cyrl-RS"/>
        </w:rPr>
        <w:t>Слика 5-</w:t>
      </w:r>
      <w:r w:rsidRPr="0039506B">
        <w:rPr>
          <w:i/>
          <w:sz w:val="18"/>
          <w:szCs w:val="18"/>
          <w:lang w:val="sr-Cyrl-RS"/>
        </w:rPr>
        <w:t>Дијаграм случаја коришћења (Случај- Управљање културама, подкултурама, и произвођачима на имању)</w:t>
      </w:r>
    </w:p>
    <w:p w:rsidR="00190190" w:rsidRDefault="00190190" w:rsidP="00190190">
      <w:pPr>
        <w:tabs>
          <w:tab w:val="left" w:pos="1200"/>
        </w:tabs>
        <w:rPr>
          <w:lang w:val="sr-Cyrl-RS"/>
        </w:rPr>
      </w:pPr>
    </w:p>
    <w:p w:rsidR="0039506B" w:rsidRDefault="0039506B" w:rsidP="0039506B">
      <w:pPr>
        <w:tabs>
          <w:tab w:val="left" w:pos="1200"/>
        </w:tabs>
        <w:rPr>
          <w:lang w:val="sr-Cyrl-RS"/>
        </w:rPr>
      </w:pPr>
      <w:r>
        <w:rPr>
          <w:lang w:val="sr-Cyrl-RS"/>
        </w:rPr>
        <w:t>Кориснику који је добио дозволу за управњање културама (власник имања или дозвола од стране другог власника) кликом на страну о културама отварају се прозори где може да додаје и брише културе и при томе може да изабере да ли ће култура коју додаје бити видљива на нивоу целог система или само његовог имања. Такође, корисник може додати подкултуру избором на једну од култура. Имаће увид у све културе које су видљиве у систему како не би морао да додаје више пута исту. Могућност корисника је  и додавање жељеног произвођача семена.</w:t>
      </w:r>
    </w:p>
    <w:p w:rsidR="0039506B" w:rsidRPr="0039506B" w:rsidRDefault="0039506B" w:rsidP="00190190">
      <w:pPr>
        <w:tabs>
          <w:tab w:val="left" w:pos="1200"/>
        </w:tabs>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B3E60" w:rsidRDefault="003B3E60" w:rsidP="00190190">
      <w:pPr>
        <w:tabs>
          <w:tab w:val="left" w:pos="1200"/>
        </w:tabs>
        <w:rPr>
          <w:lang w:val="sr-Cyrl-RS"/>
        </w:rPr>
      </w:pPr>
    </w:p>
    <w:p w:rsidR="003B3E60" w:rsidRDefault="003B3E60" w:rsidP="003B3E60">
      <w:pPr>
        <w:pStyle w:val="Heading3"/>
      </w:pPr>
      <w:bookmarkStart w:id="50" w:name="_Toc480710327"/>
      <w:r>
        <w:t xml:space="preserve">3.2.5 Функционалности </w:t>
      </w:r>
      <w:r w:rsidR="00933252">
        <w:t>запослених</w:t>
      </w:r>
      <w:r>
        <w:t xml:space="preserve"> на имањима</w:t>
      </w:r>
      <w:bookmarkEnd w:id="50"/>
    </w:p>
    <w:p w:rsidR="00C15B5E" w:rsidRPr="00C15B5E" w:rsidRDefault="00C15B5E" w:rsidP="00C15B5E">
      <w:pPr>
        <w:rPr>
          <w:lang w:val="sr-Cyrl-RS"/>
        </w:rPr>
      </w:pPr>
      <w:r>
        <w:rPr>
          <w:noProof/>
          <w:lang w:eastAsia="en-US"/>
        </w:rPr>
        <w:drawing>
          <wp:anchor distT="0" distB="0" distL="114300" distR="114300" simplePos="0" relativeHeight="251735040" behindDoc="0" locked="0" layoutInCell="1" allowOverlap="1">
            <wp:simplePos x="0" y="0"/>
            <wp:positionH relativeFrom="column">
              <wp:posOffset>0</wp:posOffset>
            </wp:positionH>
            <wp:positionV relativeFrom="paragraph">
              <wp:posOffset>304165</wp:posOffset>
            </wp:positionV>
            <wp:extent cx="5943600" cy="4147820"/>
            <wp:effectExtent l="0" t="0" r="0"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адници ново.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anchor>
        </w:drawing>
      </w:r>
    </w:p>
    <w:p w:rsidR="003B3E60" w:rsidRDefault="00933252" w:rsidP="00933252">
      <w:pPr>
        <w:jc w:val="center"/>
        <w:rPr>
          <w:i/>
          <w:sz w:val="18"/>
          <w:szCs w:val="18"/>
          <w:lang w:val="sr-Cyrl-RS"/>
        </w:rPr>
      </w:pPr>
      <w:r w:rsidRPr="00933252">
        <w:rPr>
          <w:i/>
          <w:sz w:val="18"/>
          <w:szCs w:val="18"/>
          <w:lang w:val="sr-Cyrl-RS"/>
        </w:rPr>
        <w:t>Слика6- Дијаграм случаја коришћења (Случај- Функционалности запослених)</w:t>
      </w:r>
    </w:p>
    <w:p w:rsidR="00933252" w:rsidRDefault="00933252" w:rsidP="00933252">
      <w:pPr>
        <w:ind w:firstLine="0"/>
        <w:rPr>
          <w:szCs w:val="24"/>
          <w:lang w:val="sr-Cyrl-RS"/>
        </w:rPr>
      </w:pPr>
    </w:p>
    <w:p w:rsidR="004D348B" w:rsidRDefault="004D348B" w:rsidP="00933252">
      <w:pPr>
        <w:ind w:firstLine="0"/>
        <w:rPr>
          <w:szCs w:val="24"/>
          <w:lang w:val="sr-Cyrl-RS"/>
        </w:rPr>
      </w:pPr>
    </w:p>
    <w:p w:rsidR="004D348B" w:rsidRDefault="004D348B" w:rsidP="00933252">
      <w:pPr>
        <w:ind w:firstLine="0"/>
        <w:rPr>
          <w:szCs w:val="24"/>
          <w:lang w:val="sr-Cyrl-RS"/>
        </w:rPr>
      </w:pPr>
    </w:p>
    <w:p w:rsidR="004D348B" w:rsidRPr="00933252" w:rsidRDefault="004D348B" w:rsidP="00933252">
      <w:pPr>
        <w:ind w:firstLine="0"/>
        <w:rPr>
          <w:szCs w:val="24"/>
          <w:lang w:val="sr-Cyrl-RS"/>
        </w:rPr>
      </w:pPr>
    </w:p>
    <w:p w:rsidR="003B3E60" w:rsidRDefault="00933252" w:rsidP="00322F43">
      <w:pPr>
        <w:rPr>
          <w:lang w:val="sr-Cyrl-RS"/>
        </w:rPr>
      </w:pPr>
      <w:r>
        <w:rPr>
          <w:lang w:val="sr-Cyrl-RS"/>
        </w:rPr>
        <w:t>Корисник који је улогован као запослен је директно повезан са власником система и има оне могућности које му власник дозволи. Поред функција које обавља на имањима на којима је радник,  он може да пошаље захтев за власништво и након добијања дозволе од администратора система моћи ће да д</w:t>
      </w:r>
      <w:r w:rsidR="00322F43">
        <w:rPr>
          <w:lang w:val="sr-Cyrl-RS"/>
        </w:rPr>
        <w:t>одаје и управља својим имањима.</w:t>
      </w:r>
    </w:p>
    <w:p w:rsidR="003B3E60" w:rsidRDefault="00B04B82" w:rsidP="00190190">
      <w:pPr>
        <w:tabs>
          <w:tab w:val="left" w:pos="1200"/>
        </w:tabs>
        <w:rPr>
          <w:lang w:val="sr-Cyrl-RS"/>
        </w:rPr>
      </w:pPr>
      <w:r>
        <w:rPr>
          <w:lang w:val="sr-Cyrl-RS"/>
        </w:rPr>
        <w:t>Опис предефинисаних улога које апликација треба да понуди:</w:t>
      </w:r>
    </w:p>
    <w:p w:rsidR="00B04B82" w:rsidRDefault="00B04B82" w:rsidP="00B04B82">
      <w:pPr>
        <w:pStyle w:val="ListParagraph"/>
        <w:numPr>
          <w:ilvl w:val="0"/>
          <w:numId w:val="14"/>
        </w:numPr>
        <w:tabs>
          <w:tab w:val="left" w:pos="1200"/>
        </w:tabs>
        <w:rPr>
          <w:lang w:val="sr-Cyrl-RS"/>
        </w:rPr>
      </w:pPr>
      <w:r>
        <w:rPr>
          <w:lang w:val="sr-Cyrl-RS"/>
        </w:rPr>
        <w:lastRenderedPageBreak/>
        <w:t xml:space="preserve"> Радник – преглед плантажа и имања, као и увид у статистику</w:t>
      </w:r>
    </w:p>
    <w:p w:rsidR="00B04B82" w:rsidRDefault="00B04B82" w:rsidP="00B04B82">
      <w:pPr>
        <w:pStyle w:val="ListParagraph"/>
        <w:numPr>
          <w:ilvl w:val="0"/>
          <w:numId w:val="14"/>
        </w:numPr>
        <w:tabs>
          <w:tab w:val="left" w:pos="1200"/>
        </w:tabs>
        <w:rPr>
          <w:lang w:val="sr-Cyrl-RS"/>
        </w:rPr>
      </w:pPr>
      <w:r>
        <w:rPr>
          <w:lang w:val="sr-Cyrl-RS"/>
        </w:rPr>
        <w:t xml:space="preserve"> Експерт за културе – могућност додавања култура, подкултура, као и информација везаних за исте у сврху пружања помоћи у одлучивању. Треба да има увид у имања и плантаже као и преглед статистике. </w:t>
      </w:r>
    </w:p>
    <w:p w:rsidR="00B04B82" w:rsidRDefault="00B04B82" w:rsidP="00B04B82">
      <w:pPr>
        <w:pStyle w:val="ListParagraph"/>
        <w:numPr>
          <w:ilvl w:val="0"/>
          <w:numId w:val="14"/>
        </w:numPr>
        <w:tabs>
          <w:tab w:val="left" w:pos="1200"/>
        </w:tabs>
        <w:rPr>
          <w:lang w:val="sr-Cyrl-RS"/>
        </w:rPr>
      </w:pPr>
      <w:r>
        <w:rPr>
          <w:lang w:val="sr-Cyrl-RS"/>
        </w:rPr>
        <w:t xml:space="preserve"> Експерт за рад – могућност управљања запосленима</w:t>
      </w:r>
    </w:p>
    <w:p w:rsidR="00B04B82" w:rsidRDefault="00B04B82" w:rsidP="00B04B82">
      <w:pPr>
        <w:pStyle w:val="ListParagraph"/>
        <w:numPr>
          <w:ilvl w:val="0"/>
          <w:numId w:val="14"/>
        </w:numPr>
        <w:tabs>
          <w:tab w:val="left" w:pos="1200"/>
        </w:tabs>
        <w:rPr>
          <w:lang w:val="sr-Cyrl-RS"/>
        </w:rPr>
      </w:pPr>
      <w:r>
        <w:rPr>
          <w:lang w:val="sr-Cyrl-RS"/>
        </w:rPr>
        <w:t xml:space="preserve"> Менаџер – поседује све дозволе као и власник система, осим могућности рада са културама</w:t>
      </w:r>
    </w:p>
    <w:p w:rsidR="00B04B82" w:rsidRDefault="00B04B82" w:rsidP="00B04B82">
      <w:pPr>
        <w:pStyle w:val="ListParagraph"/>
        <w:numPr>
          <w:ilvl w:val="0"/>
          <w:numId w:val="14"/>
        </w:numPr>
        <w:tabs>
          <w:tab w:val="left" w:pos="1200"/>
        </w:tabs>
        <w:rPr>
          <w:lang w:val="sr-Cyrl-RS"/>
        </w:rPr>
      </w:pPr>
      <w:r>
        <w:rPr>
          <w:lang w:val="sr-Cyrl-RS"/>
        </w:rPr>
        <w:t xml:space="preserve"> Сувласник – има све исте могућности као и власник система, осим што се систем не води на њега</w:t>
      </w:r>
    </w:p>
    <w:p w:rsidR="00B04B82" w:rsidRPr="00B04B82" w:rsidRDefault="00B04B82" w:rsidP="00B04B82">
      <w:pPr>
        <w:tabs>
          <w:tab w:val="left" w:pos="1200"/>
        </w:tabs>
        <w:ind w:firstLine="0"/>
        <w:rPr>
          <w:lang w:val="sr-Cyrl-RS"/>
        </w:rPr>
      </w:pPr>
      <w:r w:rsidRPr="00B04B82">
        <w:rPr>
          <w:b/>
          <w:lang w:val="sr-Cyrl-RS"/>
        </w:rPr>
        <w:t>НАПОМЕНА</w:t>
      </w:r>
      <w:r>
        <w:rPr>
          <w:lang w:val="sr-Cyrl-RS"/>
        </w:rPr>
        <w:t>: Власник система поседује могућности прегледа, додавања и брисања плантажа, радника и култура</w:t>
      </w:r>
      <w:r w:rsidR="004E7F07">
        <w:rPr>
          <w:lang w:val="sr-Cyrl-RS"/>
        </w:rPr>
        <w:t xml:space="preserve">. </w:t>
      </w:r>
    </w:p>
    <w:p w:rsidR="003B3E60" w:rsidRDefault="003B3E60" w:rsidP="00190190">
      <w:pPr>
        <w:tabs>
          <w:tab w:val="left" w:pos="1200"/>
        </w:tabs>
        <w:rPr>
          <w:lang w:val="sr-Cyrl-RS"/>
        </w:rPr>
      </w:pPr>
    </w:p>
    <w:p w:rsidR="0039506B" w:rsidRDefault="003B3E60" w:rsidP="0039506B">
      <w:pPr>
        <w:pStyle w:val="Heading3"/>
      </w:pPr>
      <w:bookmarkStart w:id="51" w:name="_Toc480710328"/>
      <w:r>
        <w:t>3.2.6</w:t>
      </w:r>
      <w:r w:rsidR="0039506B">
        <w:t xml:space="preserve"> Управљање мерним уређајима</w:t>
      </w:r>
      <w:bookmarkEnd w:id="51"/>
    </w:p>
    <w:p w:rsidR="0039506B" w:rsidRDefault="0039506B" w:rsidP="0039506B">
      <w:pPr>
        <w:rPr>
          <w:lang w:val="sr-Cyrl-RS"/>
        </w:rPr>
      </w:pPr>
      <w:r>
        <w:rPr>
          <w:noProof/>
          <w:lang w:eastAsia="en-US"/>
        </w:rPr>
        <w:drawing>
          <wp:anchor distT="0" distB="0" distL="114300" distR="114300" simplePos="0" relativeHeight="251726848" behindDoc="0" locked="0" layoutInCell="1" allowOverlap="1" wp14:anchorId="0679E702" wp14:editId="0D9FFE16">
            <wp:simplePos x="0" y="0"/>
            <wp:positionH relativeFrom="margin">
              <wp:align>right</wp:align>
            </wp:positionH>
            <wp:positionV relativeFrom="paragraph">
              <wp:posOffset>225425</wp:posOffset>
            </wp:positionV>
            <wp:extent cx="5943600" cy="3421380"/>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мерачи.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anchor>
        </w:drawing>
      </w:r>
    </w:p>
    <w:p w:rsidR="0039506B" w:rsidRPr="0039506B" w:rsidRDefault="0039506B" w:rsidP="0039506B">
      <w:pPr>
        <w:tabs>
          <w:tab w:val="left" w:pos="1200"/>
        </w:tabs>
        <w:rPr>
          <w:i/>
          <w:sz w:val="18"/>
          <w:szCs w:val="18"/>
          <w:lang w:val="sr-Cyrl-RS"/>
        </w:rPr>
      </w:pPr>
      <w:r>
        <w:rPr>
          <w:i/>
          <w:sz w:val="18"/>
          <w:szCs w:val="18"/>
        </w:rPr>
        <w:t xml:space="preserve">        </w:t>
      </w:r>
      <w:r w:rsidR="00C15B5E">
        <w:rPr>
          <w:i/>
          <w:sz w:val="18"/>
          <w:szCs w:val="18"/>
          <w:lang w:val="sr-Cyrl-RS"/>
        </w:rPr>
        <w:t>Слика 7</w:t>
      </w:r>
      <w:r w:rsidR="00017BE2">
        <w:rPr>
          <w:i/>
          <w:sz w:val="18"/>
          <w:szCs w:val="18"/>
          <w:lang w:val="sr-Cyrl-RS"/>
        </w:rPr>
        <w:t>-</w:t>
      </w:r>
      <w:r w:rsidRPr="0039506B">
        <w:rPr>
          <w:i/>
          <w:sz w:val="18"/>
          <w:szCs w:val="18"/>
          <w:lang w:val="sr-Cyrl-RS"/>
        </w:rPr>
        <w:t xml:space="preserve"> Дијаграм случаја коришћења (Случај коришћења- Управљање мерним уређајима)</w:t>
      </w:r>
    </w:p>
    <w:p w:rsidR="0039506B" w:rsidRPr="0039506B" w:rsidRDefault="0039506B" w:rsidP="0039506B">
      <w:pPr>
        <w:rPr>
          <w:lang w:val="sr-Cyrl-RS"/>
        </w:rPr>
      </w:pPr>
    </w:p>
    <w:p w:rsidR="0039506B" w:rsidRPr="00685DD6" w:rsidRDefault="0039506B" w:rsidP="0039506B">
      <w:pPr>
        <w:tabs>
          <w:tab w:val="left" w:pos="1200"/>
        </w:tabs>
        <w:rPr>
          <w:lang w:val="sr-Cyrl-RS"/>
        </w:rPr>
      </w:pPr>
      <w:r>
        <w:rPr>
          <w:lang w:val="sr-Cyrl-RS"/>
        </w:rPr>
        <w:t xml:space="preserve">Ауторизовани корисник који има дозволу у прављању мерним уређајима кликом на страну </w:t>
      </w:r>
      <w:r>
        <w:t>“Me</w:t>
      </w:r>
      <w:r>
        <w:rPr>
          <w:lang w:val="sr-Cyrl-RS"/>
        </w:rPr>
        <w:t>рачи</w:t>
      </w:r>
      <w:r>
        <w:t>”</w:t>
      </w:r>
      <w:r>
        <w:rPr>
          <w:lang w:val="sr-Cyrl-RS"/>
        </w:rPr>
        <w:t xml:space="preserve"> отварају се прозори где има могућност додавања мерних уређаја као </w:t>
      </w:r>
      <w:r>
        <w:rPr>
          <w:lang w:val="sr-Cyrl-RS"/>
        </w:rPr>
        <w:lastRenderedPageBreak/>
        <w:t xml:space="preserve">и њихово повезивање са плантажом. У прозору за додавање мерних уређаја кориснику се приказује </w:t>
      </w:r>
      <w:r>
        <w:t xml:space="preserve">Google </w:t>
      </w:r>
      <w:r>
        <w:rPr>
          <w:lang w:val="sr-Cyrl-RS"/>
        </w:rPr>
        <w:t>мапа где може да изабере где ће да постави исти, селекцијом већ постављеног мерног уређаја има могућност брисања истог али и брисање свих мерача кликом на дугме</w:t>
      </w:r>
      <w:r>
        <w:t xml:space="preserve"> “</w:t>
      </w:r>
      <w:r>
        <w:rPr>
          <w:lang w:val="sr-Cyrl-RS"/>
        </w:rPr>
        <w:t>Обриши све</w:t>
      </w:r>
      <w:r>
        <w:t>”</w:t>
      </w:r>
      <w:r>
        <w:rPr>
          <w:lang w:val="sr-Cyrl-RS"/>
        </w:rPr>
        <w:t xml:space="preserve">.У прозору за повезивање плантажа и мерних уређаја корисник на </w:t>
      </w:r>
      <w:r>
        <w:t xml:space="preserve">Google </w:t>
      </w:r>
      <w:r>
        <w:rPr>
          <w:lang w:val="sr-Cyrl-RS"/>
        </w:rPr>
        <w:t xml:space="preserve">мапи избором једног од постављених мерача и избором плантаже из падајуће листе кликом на дугме </w:t>
      </w:r>
      <w:r>
        <w:t>“</w:t>
      </w:r>
      <w:r>
        <w:rPr>
          <w:lang w:val="sr-Cyrl-RS"/>
        </w:rPr>
        <w:t>Сачувај</w:t>
      </w:r>
      <w:r>
        <w:t>”</w:t>
      </w:r>
      <w:r>
        <w:rPr>
          <w:lang w:val="sr-Cyrl-RS"/>
        </w:rPr>
        <w:t xml:space="preserve"> повезује изабрани мерни уређај и плантажу.</w:t>
      </w: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39506B" w:rsidRDefault="0039506B" w:rsidP="00190190">
      <w:pPr>
        <w:tabs>
          <w:tab w:val="left" w:pos="1200"/>
        </w:tabs>
        <w:rPr>
          <w:lang w:val="sr-Cyrl-RS"/>
        </w:rPr>
      </w:pPr>
    </w:p>
    <w:p w:rsidR="00CB31D7" w:rsidRDefault="00CB31D7" w:rsidP="00190190">
      <w:pPr>
        <w:tabs>
          <w:tab w:val="left" w:pos="1200"/>
        </w:tabs>
        <w:rPr>
          <w:lang w:val="sr-Cyrl-RS"/>
        </w:rPr>
      </w:pPr>
    </w:p>
    <w:p w:rsidR="00CB31D7" w:rsidRDefault="00CB31D7" w:rsidP="00190190">
      <w:pPr>
        <w:tabs>
          <w:tab w:val="left" w:pos="1200"/>
        </w:tabs>
        <w:rPr>
          <w:lang w:val="sr-Cyrl-RS"/>
        </w:rPr>
      </w:pPr>
    </w:p>
    <w:p w:rsidR="00CB31D7" w:rsidRDefault="003B3E60" w:rsidP="00CB31D7">
      <w:pPr>
        <w:pStyle w:val="Heading3"/>
      </w:pPr>
      <w:bookmarkStart w:id="52" w:name="_Toc480710329"/>
      <w:r>
        <w:t>3.2.7</w:t>
      </w:r>
      <w:r w:rsidR="00CB31D7">
        <w:t xml:space="preserve"> Функционалности доступне корисницима са правима администрирања</w:t>
      </w:r>
      <w:bookmarkEnd w:id="52"/>
    </w:p>
    <w:p w:rsidR="00CB31D7" w:rsidRDefault="00CB31D7" w:rsidP="00CB31D7">
      <w:pPr>
        <w:rPr>
          <w:lang w:val="sr-Cyrl-RS"/>
        </w:rPr>
      </w:pPr>
      <w:r>
        <w:rPr>
          <w:noProof/>
          <w:lang w:eastAsia="en-US"/>
        </w:rPr>
        <w:drawing>
          <wp:anchor distT="0" distB="0" distL="114300" distR="114300" simplePos="0" relativeHeight="251728896" behindDoc="0" locked="0" layoutInCell="1" allowOverlap="1" wp14:anchorId="4DE35AF9" wp14:editId="2625D927">
            <wp:simplePos x="0" y="0"/>
            <wp:positionH relativeFrom="margin">
              <wp:align>right</wp:align>
            </wp:positionH>
            <wp:positionV relativeFrom="paragraph">
              <wp:posOffset>207010</wp:posOffset>
            </wp:positionV>
            <wp:extent cx="5943600" cy="33051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anchor>
        </w:drawing>
      </w:r>
    </w:p>
    <w:p w:rsidR="00CB31D7" w:rsidRPr="00CB31D7" w:rsidRDefault="00CB31D7" w:rsidP="00CB31D7">
      <w:pPr>
        <w:tabs>
          <w:tab w:val="left" w:pos="1200"/>
        </w:tabs>
        <w:rPr>
          <w:i/>
          <w:sz w:val="18"/>
          <w:szCs w:val="18"/>
          <w:lang w:val="sr-Cyrl-RS"/>
        </w:rPr>
      </w:pPr>
      <w:r>
        <w:rPr>
          <w:i/>
          <w:sz w:val="18"/>
          <w:szCs w:val="18"/>
        </w:rPr>
        <w:t xml:space="preserve">                           </w:t>
      </w:r>
      <w:r w:rsidR="00C15B5E">
        <w:rPr>
          <w:i/>
          <w:sz w:val="18"/>
          <w:szCs w:val="18"/>
          <w:lang w:val="sr-Cyrl-RS"/>
        </w:rPr>
        <w:t>Слика 8</w:t>
      </w:r>
      <w:r w:rsidR="00017BE2">
        <w:rPr>
          <w:i/>
          <w:sz w:val="18"/>
          <w:szCs w:val="18"/>
          <w:lang w:val="sr-Cyrl-RS"/>
        </w:rPr>
        <w:t>-</w:t>
      </w:r>
      <w:r w:rsidRPr="00CB31D7">
        <w:rPr>
          <w:i/>
          <w:sz w:val="18"/>
          <w:szCs w:val="18"/>
          <w:lang w:val="sr-Cyrl-RS"/>
        </w:rPr>
        <w:t>Дијаграм случаја коришћења (Случај- Администрирање корисника)</w:t>
      </w:r>
    </w:p>
    <w:p w:rsidR="00CB31D7" w:rsidRDefault="00CB31D7" w:rsidP="00CB31D7">
      <w:pPr>
        <w:rPr>
          <w:lang w:val="sr-Cyrl-RS"/>
        </w:rPr>
      </w:pPr>
    </w:p>
    <w:p w:rsidR="00CB31D7" w:rsidRDefault="00CB31D7" w:rsidP="00CB31D7">
      <w:pPr>
        <w:tabs>
          <w:tab w:val="left" w:pos="1200"/>
        </w:tabs>
        <w:rPr>
          <w:lang w:val="sr-Cyrl-RS"/>
        </w:rPr>
      </w:pPr>
      <w:r>
        <w:rPr>
          <w:lang w:val="sr-Cyrl-RS"/>
        </w:rPr>
        <w:lastRenderedPageBreak/>
        <w:t xml:space="preserve">Након успешне пријаве на сисем администратору се избором на дугме </w:t>
      </w:r>
      <w:r>
        <w:t>“</w:t>
      </w:r>
      <w:r>
        <w:rPr>
          <w:lang w:val="sr-Cyrl-RS"/>
        </w:rPr>
        <w:t>Листа свих корисника</w:t>
      </w:r>
      <w:r>
        <w:t>”</w:t>
      </w:r>
      <w:r>
        <w:rPr>
          <w:lang w:val="sr-Cyrl-RS"/>
        </w:rPr>
        <w:t xml:space="preserve"> аутомацки појављује табела у којој су приказани сви корисници система, где ће имати увид у све пријављене кориснике на систем као и  могућност измене података корисника  и блокирање налога. </w:t>
      </w:r>
    </w:p>
    <w:p w:rsidR="00CB31D7" w:rsidRPr="004A6AA9" w:rsidRDefault="00CB31D7" w:rsidP="00CB31D7">
      <w:pPr>
        <w:tabs>
          <w:tab w:val="left" w:pos="1200"/>
        </w:tabs>
        <w:rPr>
          <w:lang w:val="sr-Cyrl-RS"/>
        </w:rPr>
      </w:pPr>
      <w:r>
        <w:rPr>
          <w:lang w:val="sr-Cyrl-RS"/>
        </w:rPr>
        <w:t xml:space="preserve">Админ има могућност одбијања и прихватања захтева за власништво где му се избором на дугме </w:t>
      </w:r>
      <w:r>
        <w:t>“</w:t>
      </w:r>
      <w:r>
        <w:rPr>
          <w:lang w:val="sr-Cyrl-RS"/>
        </w:rPr>
        <w:t>Прикажи захтеве</w:t>
      </w:r>
      <w:r>
        <w:t>”</w:t>
      </w:r>
      <w:r>
        <w:rPr>
          <w:lang w:val="sr-Cyrl-RS"/>
        </w:rPr>
        <w:t xml:space="preserve"> појављује табела свих захтева које може да прихвати или одбије, где његову одлуку аутомацки добија корисник који је тражио у својим обавештењима.</w:t>
      </w:r>
    </w:p>
    <w:p w:rsidR="00CB31D7" w:rsidRDefault="00CB31D7" w:rsidP="00CB31D7">
      <w:pPr>
        <w:rPr>
          <w:lang w:val="sr-Cyrl-RS"/>
        </w:rPr>
      </w:pPr>
    </w:p>
    <w:p w:rsidR="00CB31D7" w:rsidRDefault="00CB31D7" w:rsidP="00C15B5E">
      <w:pPr>
        <w:ind w:firstLine="0"/>
        <w:rPr>
          <w:lang w:val="sr-Cyrl-RS"/>
        </w:rPr>
      </w:pPr>
    </w:p>
    <w:p w:rsidR="00CB31D7" w:rsidRDefault="00CB31D7" w:rsidP="00CB31D7">
      <w:pPr>
        <w:rPr>
          <w:lang w:val="sr-Cyrl-RS"/>
        </w:rPr>
      </w:pPr>
    </w:p>
    <w:p w:rsidR="00CB31D7" w:rsidRPr="00CB31D7" w:rsidRDefault="00CB31D7" w:rsidP="00CB31D7">
      <w:pPr>
        <w:rPr>
          <w:lang w:val="sr-Cyrl-RS"/>
        </w:rPr>
      </w:pPr>
    </w:p>
    <w:p w:rsidR="00190190" w:rsidRPr="004C5D40" w:rsidRDefault="00CB31D7" w:rsidP="00BC4E3B">
      <w:pPr>
        <w:pStyle w:val="Heading2"/>
        <w:rPr>
          <w:lang w:val="sr-Cyrl-RS"/>
        </w:rPr>
      </w:pPr>
      <w:bookmarkStart w:id="53" w:name="_Toc480710330"/>
      <w:r>
        <w:t xml:space="preserve">3.3 </w:t>
      </w:r>
      <w:r w:rsidR="00190190" w:rsidRPr="004C5D40">
        <w:rPr>
          <w:lang w:val="sr-Cyrl-RS"/>
        </w:rPr>
        <w:t>Захтеви у погледу перформанси</w:t>
      </w:r>
      <w:bookmarkEnd w:id="53"/>
    </w:p>
    <w:p w:rsidR="00190190" w:rsidRPr="004C5D40" w:rsidRDefault="00190190" w:rsidP="00B21143">
      <w:pPr>
        <w:tabs>
          <w:tab w:val="left" w:pos="1200"/>
        </w:tabs>
        <w:rPr>
          <w:lang w:val="sr-Cyrl-RS"/>
        </w:rPr>
      </w:pPr>
      <w:r w:rsidRPr="004C5D40">
        <w:t>A</w:t>
      </w:r>
      <w:r w:rsidRPr="004C5D40">
        <w:rPr>
          <w:lang w:val="sr-Cyrl-RS"/>
        </w:rPr>
        <w:t>пликација мора да буде поуздана што захтева истовремени приступ апликацији од стране више корисника. Време извршавања захтева не сме бити дуже од неколико секунди.Такође, један од захтева је и да се апликацији може приступити са било ког оперативног система. На смањење брзине рада апликације може ут</w:t>
      </w:r>
      <w:r w:rsidR="00B21143" w:rsidRPr="004C5D40">
        <w:rPr>
          <w:lang w:val="sr-Cyrl-RS"/>
        </w:rPr>
        <w:t>ицати слаба интернет конекција.</w:t>
      </w:r>
    </w:p>
    <w:p w:rsidR="00190190" w:rsidRPr="004C5D40" w:rsidRDefault="00CB31D7" w:rsidP="00BC4E3B">
      <w:pPr>
        <w:pStyle w:val="Heading2"/>
        <w:rPr>
          <w:lang w:val="sr-Cyrl-RS"/>
        </w:rPr>
      </w:pPr>
      <w:bookmarkStart w:id="54" w:name="_Toc480710331"/>
      <w:r>
        <w:t xml:space="preserve">3.4 </w:t>
      </w:r>
      <w:r w:rsidR="00190190" w:rsidRPr="004C5D40">
        <w:rPr>
          <w:lang w:val="sr-Cyrl-RS"/>
        </w:rPr>
        <w:t>Пројектна ограничења</w:t>
      </w:r>
      <w:bookmarkEnd w:id="54"/>
    </w:p>
    <w:p w:rsidR="00190190" w:rsidRDefault="00190190" w:rsidP="00190190">
      <w:pPr>
        <w:tabs>
          <w:tab w:val="left" w:pos="1200"/>
        </w:tabs>
        <w:rPr>
          <w:lang w:val="sr-Cyrl-RS"/>
        </w:rPr>
      </w:pPr>
      <w:r w:rsidRPr="004C5D40">
        <w:rPr>
          <w:lang w:val="sr-Cyrl-RS"/>
        </w:rPr>
        <w:t xml:space="preserve">Приступ апликацији мора бити ограничен на само ауторизоване кориснике. Захтев клијената је коришћење </w:t>
      </w:r>
      <w:r w:rsidRPr="004C5D40">
        <w:t xml:space="preserve">AngularJS </w:t>
      </w:r>
      <w:r w:rsidRPr="004C5D40">
        <w:rPr>
          <w:lang w:val="sr-Cyrl-RS"/>
        </w:rPr>
        <w:t xml:space="preserve">оквира за развој клијентског дела апликације и то 2.0 док се за серверски део мора користити </w:t>
      </w:r>
      <w:r w:rsidRPr="004C5D40">
        <w:t xml:space="preserve">NodeJS. </w:t>
      </w:r>
      <w:r w:rsidRPr="004C5D40">
        <w:rPr>
          <w:lang w:val="sr-Cyrl-RS"/>
        </w:rPr>
        <w:t xml:space="preserve">Због </w:t>
      </w:r>
      <w:r w:rsidR="00161209">
        <w:rPr>
          <w:lang w:val="sr-Cyrl-RS"/>
        </w:rPr>
        <w:t xml:space="preserve">структуре </w:t>
      </w:r>
      <w:r w:rsidRPr="004C5D40">
        <w:rPr>
          <w:lang w:val="sr-Cyrl-RS"/>
        </w:rPr>
        <w:t xml:space="preserve">података поред </w:t>
      </w:r>
      <w:r w:rsidRPr="004C5D40">
        <w:t xml:space="preserve">SQL </w:t>
      </w:r>
      <w:r w:rsidRPr="004C5D40">
        <w:rPr>
          <w:lang w:val="sr-Cyrl-RS"/>
        </w:rPr>
        <w:t xml:space="preserve">базе података мора се користити и </w:t>
      </w:r>
      <w:r w:rsidRPr="004C5D40">
        <w:t xml:space="preserve">MongoDB </w:t>
      </w:r>
      <w:r w:rsidRPr="004C5D40">
        <w:rPr>
          <w:lang w:val="sr-Cyrl-RS"/>
        </w:rPr>
        <w:t>базе података.</w:t>
      </w:r>
    </w:p>
    <w:p w:rsidR="004D78EE" w:rsidRDefault="004D78EE" w:rsidP="004D78EE">
      <w:pPr>
        <w:pStyle w:val="Heading2"/>
        <w:rPr>
          <w:lang w:val="sr-Cyrl-RS"/>
        </w:rPr>
      </w:pPr>
      <w:bookmarkStart w:id="55" w:name="_Toc480710332"/>
      <w:r>
        <w:t xml:space="preserve">3.5 </w:t>
      </w:r>
      <w:r>
        <w:rPr>
          <w:lang w:val="sr-Cyrl-RS"/>
        </w:rPr>
        <w:t>Захтеви у погледу квалитета</w:t>
      </w:r>
      <w:bookmarkEnd w:id="55"/>
    </w:p>
    <w:p w:rsidR="00432E13" w:rsidRDefault="00432E13" w:rsidP="00432E13">
      <w:pPr>
        <w:numPr>
          <w:ilvl w:val="0"/>
          <w:numId w:val="12"/>
        </w:numPr>
        <w:spacing w:after="0" w:line="240" w:lineRule="auto"/>
        <w:rPr>
          <w:rFonts w:ascii="Arial" w:hAnsi="Arial" w:cs="Arial"/>
          <w:lang w:val="sr-Cyrl-CS"/>
        </w:rPr>
      </w:pPr>
      <w:r w:rsidRPr="00432E13">
        <w:rPr>
          <w:rFonts w:cs="Calibri"/>
          <w:lang w:val="sr-Cyrl-CS"/>
        </w:rPr>
        <w:t>Апликација треба да буде погодна за надоградњу</w:t>
      </w:r>
      <w:r>
        <w:rPr>
          <w:rFonts w:ascii="Arial" w:hAnsi="Arial" w:cs="Arial"/>
          <w:lang w:val="sr-Cyrl-RS"/>
        </w:rPr>
        <w:t>.</w:t>
      </w:r>
    </w:p>
    <w:p w:rsidR="007727B9" w:rsidRDefault="00432E13" w:rsidP="00A867B8">
      <w:pPr>
        <w:pStyle w:val="ListParagraph"/>
        <w:numPr>
          <w:ilvl w:val="0"/>
          <w:numId w:val="12"/>
        </w:numPr>
        <w:rPr>
          <w:lang w:val="sr-Cyrl-RS"/>
        </w:rPr>
      </w:pPr>
      <w:r>
        <w:rPr>
          <w:lang w:val="sr-Cyrl-RS"/>
        </w:rPr>
        <w:t>Једноставно одржавање апликације</w:t>
      </w:r>
    </w:p>
    <w:p w:rsidR="00432E13" w:rsidRDefault="00432E13" w:rsidP="00A867B8">
      <w:pPr>
        <w:pStyle w:val="ListParagraph"/>
        <w:numPr>
          <w:ilvl w:val="0"/>
          <w:numId w:val="12"/>
        </w:numPr>
        <w:rPr>
          <w:lang w:val="sr-Cyrl-RS"/>
        </w:rPr>
      </w:pPr>
      <w:r>
        <w:rPr>
          <w:lang w:val="sr-Cyrl-RS"/>
        </w:rPr>
        <w:t>Прегледно графичко окружење прилагођено кориснику</w:t>
      </w:r>
    </w:p>
    <w:p w:rsidR="00432E13" w:rsidRDefault="00432E13" w:rsidP="00A867B8">
      <w:pPr>
        <w:pStyle w:val="ListParagraph"/>
        <w:numPr>
          <w:ilvl w:val="0"/>
          <w:numId w:val="12"/>
        </w:numPr>
        <w:rPr>
          <w:lang w:val="sr-Cyrl-RS"/>
        </w:rPr>
      </w:pPr>
      <w:r>
        <w:rPr>
          <w:lang w:val="sr-Cyrl-RS"/>
        </w:rPr>
        <w:t>Једноставно коришћење апликације</w:t>
      </w:r>
    </w:p>
    <w:p w:rsidR="00432E13" w:rsidRDefault="00432E13" w:rsidP="00A867B8">
      <w:pPr>
        <w:pStyle w:val="ListParagraph"/>
        <w:numPr>
          <w:ilvl w:val="0"/>
          <w:numId w:val="12"/>
        </w:numPr>
        <w:rPr>
          <w:lang w:val="sr-Cyrl-RS"/>
        </w:rPr>
      </w:pPr>
      <w:r>
        <w:rPr>
          <w:lang w:val="sr-Cyrl-RS"/>
        </w:rPr>
        <w:t>Брз рад апликације</w:t>
      </w:r>
    </w:p>
    <w:p w:rsidR="00432E13" w:rsidRPr="00A867B8" w:rsidRDefault="00432E13" w:rsidP="00A867B8">
      <w:pPr>
        <w:pStyle w:val="ListParagraph"/>
        <w:numPr>
          <w:ilvl w:val="0"/>
          <w:numId w:val="12"/>
        </w:numPr>
        <w:rPr>
          <w:lang w:val="sr-Cyrl-RS"/>
        </w:rPr>
      </w:pPr>
      <w:r>
        <w:rPr>
          <w:lang w:val="sr-Cyrl-RS"/>
        </w:rPr>
        <w:lastRenderedPageBreak/>
        <w:t xml:space="preserve">Производ ће бити тестиран пре </w:t>
      </w:r>
      <w:del w:id="56" w:author="Boban" w:date="2017-05-08T22:41:00Z">
        <w:r w:rsidDel="00784E23">
          <w:rPr>
            <w:lang w:val="sr-Cyrl-RS"/>
          </w:rPr>
          <w:delText xml:space="preserve">пуђтања </w:delText>
        </w:r>
      </w:del>
      <w:ins w:id="57" w:author="Boban" w:date="2017-05-08T22:41:00Z">
        <w:r w:rsidR="00784E23">
          <w:rPr>
            <w:lang w:val="sr-Cyrl-RS"/>
          </w:rPr>
          <w:t>пу</w:t>
        </w:r>
        <w:r w:rsidR="00784E23">
          <w:rPr>
            <w:lang w:val="sr-Cyrl-RS"/>
          </w:rPr>
          <w:t>ш</w:t>
        </w:r>
        <w:r w:rsidR="00784E23">
          <w:rPr>
            <w:lang w:val="sr-Cyrl-RS"/>
          </w:rPr>
          <w:t xml:space="preserve">тања </w:t>
        </w:r>
      </w:ins>
      <w:r>
        <w:rPr>
          <w:lang w:val="sr-Cyrl-RS"/>
        </w:rPr>
        <w:t xml:space="preserve">у употребу </w:t>
      </w:r>
    </w:p>
    <w:p w:rsidR="004D78EE" w:rsidRDefault="004D78EE" w:rsidP="004D78EE">
      <w:pPr>
        <w:pStyle w:val="Heading2"/>
        <w:rPr>
          <w:lang w:val="ru-RU"/>
        </w:rPr>
      </w:pPr>
      <w:bookmarkStart w:id="58" w:name="_Toc480710333"/>
      <w:r>
        <w:rPr>
          <w:lang w:val="ru-RU"/>
        </w:rPr>
        <w:t>3.6 Остали захтеви</w:t>
      </w:r>
      <w:bookmarkEnd w:id="58"/>
    </w:p>
    <w:p w:rsidR="004D78EE" w:rsidRDefault="004D78EE" w:rsidP="004D78EE">
      <w:pPr>
        <w:pStyle w:val="Heading3"/>
      </w:pPr>
      <w:bookmarkStart w:id="59" w:name="_Toc480710334"/>
      <w:r>
        <w:t>3.6.1 Безбедносни захтеви</w:t>
      </w:r>
      <w:bookmarkEnd w:id="59"/>
    </w:p>
    <w:p w:rsidR="004D78EE" w:rsidRPr="00FD3574" w:rsidRDefault="004D78EE" w:rsidP="004D78EE">
      <w:pPr>
        <w:autoSpaceDE w:val="0"/>
        <w:autoSpaceDN w:val="0"/>
        <w:adjustRightInd w:val="0"/>
        <w:spacing w:after="120" w:line="264" w:lineRule="auto"/>
        <w:rPr>
          <w:rFonts w:cs="Calibri Light"/>
          <w:szCs w:val="24"/>
          <w:lang w:val="sr-Cyrl-RS"/>
        </w:rPr>
      </w:pPr>
      <w:r w:rsidRPr="00FD3574">
        <w:rPr>
          <w:rFonts w:cs="Calibri Light"/>
          <w:szCs w:val="24"/>
          <w:lang w:val="ru-RU"/>
        </w:rPr>
        <w:t>Приватност личних података корисника, података о њиховим плантажама, имањима, типовима и мерачима је врло значајна нашим корисницима, у складу са тим апликација гарантује безбедност наведених података и допушта корисницима да у мери у којој они то одреде њихови подаци буду доступни и осталим корисницима.</w:t>
      </w:r>
    </w:p>
    <w:p w:rsidR="004D78EE" w:rsidRDefault="004D78EE" w:rsidP="004D78EE">
      <w:pPr>
        <w:pStyle w:val="Heading3"/>
      </w:pPr>
      <w:bookmarkStart w:id="60" w:name="_Toc480710335"/>
      <w:r>
        <w:t>3.6.2 Сигурносни захтеви</w:t>
      </w:r>
      <w:bookmarkEnd w:id="60"/>
    </w:p>
    <w:p w:rsidR="004D78EE" w:rsidRPr="00FD3574" w:rsidRDefault="004D78EE" w:rsidP="004D78EE">
      <w:pPr>
        <w:autoSpaceDE w:val="0"/>
        <w:autoSpaceDN w:val="0"/>
        <w:adjustRightInd w:val="0"/>
        <w:spacing w:after="120" w:line="264" w:lineRule="auto"/>
        <w:rPr>
          <w:rFonts w:cs="Calibri"/>
          <w:color w:val="000000"/>
          <w:sz w:val="21"/>
          <w:szCs w:val="21"/>
          <w:lang w:val="sr-Cyrl-RS"/>
        </w:rPr>
      </w:pPr>
      <w:r w:rsidRPr="00FD3574">
        <w:rPr>
          <w:rFonts w:cs="Calibri Light"/>
          <w:color w:val="000000"/>
          <w:szCs w:val="24"/>
          <w:lang w:val="ru-RU"/>
        </w:rPr>
        <w:t xml:space="preserve">Апликацији могу приступити искључиво регистровани корисници, док је приступ главним функционалностима додатно ограничен на власнике и њихове запослене. Ауторизација се врши преко корисничког имена и шифре, у случају заборављене шифре могуће је ресетовање путем мејла. Корисничка шифра се у бази чува као </w:t>
      </w:r>
      <w:r w:rsidRPr="00FD3574">
        <w:rPr>
          <w:rFonts w:cs="Calibri Light"/>
          <w:color w:val="000000"/>
          <w:szCs w:val="24"/>
        </w:rPr>
        <w:t xml:space="preserve">SHA1 hash </w:t>
      </w:r>
      <w:r w:rsidRPr="00FD3574">
        <w:rPr>
          <w:rFonts w:cs="Calibri Light"/>
          <w:color w:val="000000"/>
          <w:szCs w:val="24"/>
          <w:lang w:val="ru-RU"/>
        </w:rPr>
        <w:t>вредност. Све опције администрације корисника има само администратор система, док власник може креирати налоге за своје запослене.</w:t>
      </w:r>
      <w:r w:rsidRPr="00FD3574">
        <w:rPr>
          <w:rFonts w:cs="Calibri Light"/>
          <w:color w:val="000000"/>
          <w:szCs w:val="24"/>
          <w:lang w:val="sr-Cyrl-RS"/>
        </w:rPr>
        <w:t xml:space="preserve"> </w:t>
      </w:r>
    </w:p>
    <w:p w:rsidR="004D78EE" w:rsidRPr="004D78EE" w:rsidRDefault="004D78EE" w:rsidP="004D78EE">
      <w:pPr>
        <w:rPr>
          <w:lang w:val="sr-Cyrl-RS"/>
        </w:rPr>
      </w:pPr>
    </w:p>
    <w:p w:rsidR="00190190" w:rsidRPr="004C5D40" w:rsidRDefault="00CB31D7" w:rsidP="002B69A8">
      <w:pPr>
        <w:pStyle w:val="Heading1"/>
      </w:pPr>
      <w:bookmarkStart w:id="61" w:name="_Toc480710336"/>
      <w:r>
        <w:rPr>
          <w:lang w:val="en-US"/>
        </w:rPr>
        <w:t xml:space="preserve">4 </w:t>
      </w:r>
      <w:r w:rsidR="00190190" w:rsidRPr="004C5D40">
        <w:t>Додаци</w:t>
      </w:r>
      <w:bookmarkEnd w:id="61"/>
    </w:p>
    <w:p w:rsidR="00190190" w:rsidRPr="004C5D40" w:rsidRDefault="00190190" w:rsidP="00B21143">
      <w:pPr>
        <w:rPr>
          <w:lang w:val="sr-Cyrl-RS"/>
        </w:rPr>
      </w:pPr>
      <w:r w:rsidRPr="004C5D40">
        <w:rPr>
          <w:lang w:val="sr-Cyrl-RS"/>
        </w:rPr>
        <w:t>Ради лакшег разумевања појединих функционалности као и следа догађаја који води до жељених резултата, а уједно и стицања утиска о изгледу апликације у овом делу прилажемо скице корисничког окружења. Важно је нагласити да су прило</w:t>
      </w:r>
      <w:r w:rsidR="00B21143" w:rsidRPr="004C5D40">
        <w:rPr>
          <w:lang w:val="sr-Cyrl-RS"/>
        </w:rPr>
        <w:t xml:space="preserve">жене скице подложне променама. </w:t>
      </w:r>
    </w:p>
    <w:p w:rsidR="00190190" w:rsidRPr="004C5D40" w:rsidRDefault="004D78EE" w:rsidP="00BC4E3B">
      <w:pPr>
        <w:pStyle w:val="Heading2"/>
      </w:pPr>
      <w:bookmarkStart w:id="62" w:name="_Toc480710337"/>
      <w:r>
        <w:rPr>
          <w:lang w:val="sr-Cyrl-RS"/>
        </w:rPr>
        <w:t xml:space="preserve">4.1 </w:t>
      </w:r>
      <w:r w:rsidR="00190190" w:rsidRPr="004C5D40">
        <w:rPr>
          <w:lang w:val="sr-Cyrl-RS"/>
        </w:rPr>
        <w:t>Регистрација и логовање</w:t>
      </w:r>
      <w:bookmarkEnd w:id="62"/>
    </w:p>
    <w:p w:rsidR="0031284D" w:rsidRPr="004C5D40" w:rsidRDefault="0031284D" w:rsidP="0031284D">
      <w:pPr>
        <w:rPr>
          <w:lang w:val="sr-Cyrl-RS"/>
        </w:rPr>
      </w:pPr>
      <w:r>
        <w:rPr>
          <w:noProof/>
          <w:lang w:eastAsia="en-US"/>
        </w:rPr>
        <w:lastRenderedPageBreak/>
        <mc:AlternateContent>
          <mc:Choice Requires="wps">
            <w:drawing>
              <wp:anchor distT="0" distB="0" distL="114300" distR="114300" simplePos="0" relativeHeight="251672576" behindDoc="0" locked="0" layoutInCell="1" allowOverlap="1" wp14:anchorId="150866B7" wp14:editId="7E594122">
                <wp:simplePos x="0" y="0"/>
                <wp:positionH relativeFrom="column">
                  <wp:posOffset>9525</wp:posOffset>
                </wp:positionH>
                <wp:positionV relativeFrom="paragraph">
                  <wp:posOffset>4713605</wp:posOffset>
                </wp:positionV>
                <wp:extent cx="5934075" cy="635"/>
                <wp:effectExtent l="0" t="0" r="9525" b="18415"/>
                <wp:wrapSquare wrapText="bothSides"/>
                <wp:docPr id="14" name="Text Box 1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31284D" w:rsidRDefault="00BC2117" w:rsidP="0031284D">
                            <w:pPr>
                              <w:pStyle w:val="Caption"/>
                              <w:jc w:val="center"/>
                              <w:rPr>
                                <w:noProof/>
                                <w:sz w:val="24"/>
                                <w:lang w:val="sr-Cyrl-RS"/>
                              </w:rPr>
                            </w:pPr>
                            <w:r>
                              <w:rPr>
                                <w:lang w:val="sr-Cyrl-RS"/>
                              </w:rPr>
                              <w:t>Слика</w:t>
                            </w:r>
                            <w:r>
                              <w:t xml:space="preserve"> </w:t>
                            </w:r>
                            <w:r>
                              <w:rPr>
                                <w:lang w:val="sr-Cyrl-RS"/>
                              </w:rPr>
                              <w:t>9 – Логин- регистер страна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50866B7" id="Text Box 14" o:spid="_x0000_s1032" type="#_x0000_t202" style="position:absolute;left:0;text-align:left;margin-left:.75pt;margin-top:371.15pt;width:467.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9luMAIAAGY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" stroked="f">
                <v:textbox style="mso-fit-shape-to-text:t" inset="0,0,0,0">
                  <w:txbxContent>
                    <w:p w:rsidR="00BC2117" w:rsidRPr="0031284D" w:rsidRDefault="00BC2117" w:rsidP="0031284D">
                      <w:pPr>
                        <w:pStyle w:val="Caption"/>
                        <w:jc w:val="center"/>
                        <w:rPr>
                          <w:noProof/>
                          <w:sz w:val="24"/>
                          <w:lang w:val="sr-Cyrl-RS"/>
                        </w:rPr>
                      </w:pPr>
                      <w:r>
                        <w:rPr>
                          <w:lang w:val="sr-Cyrl-RS"/>
                        </w:rPr>
                        <w:t>Слика</w:t>
                      </w:r>
                      <w:r>
                        <w:t xml:space="preserve"> </w:t>
                      </w:r>
                      <w:r>
                        <w:rPr>
                          <w:lang w:val="sr-Cyrl-RS"/>
                        </w:rPr>
                        <w:t>9 – Логин- регистер страна</w:t>
                      </w:r>
                    </w:p>
                  </w:txbxContent>
                </v:textbox>
                <w10:wrap type="square"/>
              </v:shape>
            </w:pict>
          </mc:Fallback>
        </mc:AlternateContent>
      </w:r>
      <w:r w:rsidRPr="004C5D40">
        <w:rPr>
          <w:noProof/>
          <w:lang w:eastAsia="en-US"/>
        </w:rPr>
        <w:drawing>
          <wp:anchor distT="457200" distB="457200" distL="114300" distR="114300" simplePos="0" relativeHeight="251670528" behindDoc="0" locked="0" layoutInCell="1" allowOverlap="1" wp14:anchorId="4124C092" wp14:editId="39FC6766">
            <wp:simplePos x="0" y="0"/>
            <wp:positionH relativeFrom="margin">
              <wp:align>right</wp:align>
            </wp:positionH>
            <wp:positionV relativeFrom="paragraph">
              <wp:posOffset>1163955</wp:posOffset>
            </wp:positionV>
            <wp:extent cx="5934456" cy="3493008"/>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456" cy="34930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Креирање налога је мандаторно за приступ кључним функционалностима апликације. Регистрација се врши попуњавањем форме, која садржи систем валидације података, тако да је корисник у обавези да унесе коректне податке. </w:t>
      </w:r>
    </w:p>
    <w:p w:rsidR="00190190" w:rsidRPr="004C5D40" w:rsidRDefault="00190190" w:rsidP="0031284D">
      <w:pPr>
        <w:rPr>
          <w:lang w:val="sr-Cyrl-RS"/>
        </w:rPr>
      </w:pPr>
      <w:r w:rsidRPr="004C5D40">
        <w:rPr>
          <w:lang w:val="sr-Cyrl-RS"/>
        </w:rPr>
        <w:t>Након успешне регистрације и евидентирања корисничких података у бази података, корисник се може</w:t>
      </w:r>
      <w:r w:rsidRPr="004C5D40">
        <w:t>,</w:t>
      </w:r>
      <w:r w:rsidRPr="004C5D40">
        <w:rPr>
          <w:lang w:val="sr-Cyrl-RS"/>
        </w:rPr>
        <w:t xml:space="preserve"> путем форме за логовање</w:t>
      </w:r>
      <w:r w:rsidRPr="004C5D40">
        <w:t>,</w:t>
      </w:r>
      <w:r w:rsidRPr="004C5D40">
        <w:rPr>
          <w:lang w:val="sr-Cyrl-RS"/>
        </w:rPr>
        <w:t xml:space="preserve"> пријавити на систем. Треба напоменути да овако креиран налог има ограничен приступ функционалностима, у даљем тексту ће бити описан поступак надоградње привилегија.</w:t>
      </w:r>
      <w:r w:rsidR="0031284D" w:rsidRPr="0031284D">
        <w:rPr>
          <w:noProof/>
          <w:lang w:eastAsia="en-US"/>
        </w:rPr>
        <w:t xml:space="preserve"> </w:t>
      </w:r>
    </w:p>
    <w:p w:rsidR="00190190" w:rsidRPr="004C5D40" w:rsidRDefault="004D78EE" w:rsidP="00BC4E3B">
      <w:pPr>
        <w:pStyle w:val="Heading2"/>
        <w:rPr>
          <w:lang w:val="sr-Cyrl-RS"/>
        </w:rPr>
      </w:pPr>
      <w:bookmarkStart w:id="63" w:name="_Toc480710338"/>
      <w:r>
        <w:rPr>
          <w:lang w:val="sr-Cyrl-RS"/>
        </w:rPr>
        <w:t xml:space="preserve">4.2 </w:t>
      </w:r>
      <w:r w:rsidR="00190190" w:rsidRPr="004C5D40">
        <w:rPr>
          <w:lang w:val="sr-Cyrl-RS"/>
        </w:rPr>
        <w:t>Надоградња привилегија</w:t>
      </w:r>
      <w:bookmarkEnd w:id="63"/>
    </w:p>
    <w:p w:rsidR="00190190" w:rsidRPr="004C5D40" w:rsidRDefault="00190190" w:rsidP="00816A50">
      <w:pPr>
        <w:rPr>
          <w:lang w:val="sr-Cyrl-RS"/>
        </w:rPr>
      </w:pPr>
      <w:r w:rsidRPr="004C5D40">
        <w:rPr>
          <w:lang w:val="sr-Cyrl-RS"/>
        </w:rPr>
        <w:t>Новорегистровани корсник има могућност слања порука другим корисницима и контактирања админ тима.</w:t>
      </w:r>
      <w:r w:rsidR="00816A50">
        <w:rPr>
          <w:lang w:val="sr-Cyrl-RS"/>
        </w:rPr>
        <w:t xml:space="preserve"> </w:t>
      </w:r>
      <w:r w:rsidRPr="004C5D40">
        <w:rPr>
          <w:lang w:val="sr-Cyrl-RS"/>
        </w:rPr>
        <w:t>Привилегије се могу надоградити потражњом власништва или прихватањем понуде за рад код другог власника. Следи детаљнији опис поменутих метода.</w:t>
      </w:r>
    </w:p>
    <w:p w:rsidR="00190190" w:rsidRPr="00BC4E3B" w:rsidRDefault="004D78EE" w:rsidP="00BC4E3B">
      <w:pPr>
        <w:pStyle w:val="Heading3"/>
      </w:pPr>
      <w:bookmarkStart w:id="64" w:name="_Toc480710339"/>
      <w:r>
        <w:t xml:space="preserve">4.2.1 </w:t>
      </w:r>
      <w:r w:rsidR="00190190" w:rsidRPr="00BC4E3B">
        <w:t>Потражња власништва</w:t>
      </w:r>
      <w:bookmarkEnd w:id="64"/>
    </w:p>
    <w:p w:rsidR="00190190" w:rsidRPr="004C5D40" w:rsidRDefault="00017BE2" w:rsidP="00190190">
      <w:pPr>
        <w:rPr>
          <w:noProof/>
        </w:rPr>
      </w:pPr>
      <w:r>
        <w:rPr>
          <w:noProof/>
          <w:lang w:eastAsia="en-US"/>
        </w:rPr>
        <w:lastRenderedPageBreak/>
        <mc:AlternateContent>
          <mc:Choice Requires="wps">
            <w:drawing>
              <wp:anchor distT="0" distB="0" distL="114300" distR="114300" simplePos="0" relativeHeight="251681792" behindDoc="0" locked="0" layoutInCell="1" allowOverlap="1" wp14:anchorId="23177D09" wp14:editId="572498F6">
                <wp:simplePos x="0" y="0"/>
                <wp:positionH relativeFrom="margin">
                  <wp:posOffset>-1270</wp:posOffset>
                </wp:positionH>
                <wp:positionV relativeFrom="paragraph">
                  <wp:posOffset>3416935</wp:posOffset>
                </wp:positionV>
                <wp:extent cx="5944870"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4870" cy="266700"/>
                        </a:xfrm>
                        <a:prstGeom prst="rect">
                          <a:avLst/>
                        </a:prstGeom>
                        <a:solidFill>
                          <a:prstClr val="white"/>
                        </a:solidFill>
                        <a:ln>
                          <a:noFill/>
                        </a:ln>
                      </wps:spPr>
                      <wps:txbx>
                        <w:txbxContent>
                          <w:p w:rsidR="00BC2117" w:rsidRPr="00767214" w:rsidRDefault="00BC2117" w:rsidP="0031284D">
                            <w:pPr>
                              <w:pStyle w:val="Caption"/>
                              <w:jc w:val="center"/>
                              <w:rPr>
                                <w:noProof/>
                                <w:sz w:val="24"/>
                              </w:rPr>
                            </w:pPr>
                            <w:r>
                              <w:rPr>
                                <w:lang w:val="sr-Cyrl-RS"/>
                              </w:rPr>
                              <w:t>Слика 10 - потражња власништва и чекање понудае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3177D09" id="Text Box 21" o:spid="_x0000_s1033" type="#_x0000_t202" style="position:absolute;left:0;text-align:left;margin-left:-.1pt;margin-top:269.05pt;width:468.1pt;height:21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" stroked="f">
                <v:textbox style="mso-fit-shape-to-text:t" inset="0,0,0,0">
                  <w:txbxContent>
                    <w:p w:rsidR="00BC2117" w:rsidRPr="00767214" w:rsidRDefault="00BC2117" w:rsidP="0031284D">
                      <w:pPr>
                        <w:pStyle w:val="Caption"/>
                        <w:jc w:val="center"/>
                        <w:rPr>
                          <w:noProof/>
                          <w:sz w:val="24"/>
                        </w:rPr>
                      </w:pPr>
                      <w:r>
                        <w:rPr>
                          <w:lang w:val="sr-Cyrl-RS"/>
                        </w:rPr>
                        <w:t>Слика 10 - потражња власништва и чекање понудае</w:t>
                      </w:r>
                    </w:p>
                  </w:txbxContent>
                </v:textbox>
                <w10:wrap type="square" anchorx="margin"/>
              </v:shape>
            </w:pict>
          </mc:Fallback>
        </mc:AlternateContent>
      </w:r>
      <w:r>
        <w:rPr>
          <w:noProof/>
          <w:lang w:eastAsia="en-US"/>
        </w:rPr>
        <w:drawing>
          <wp:anchor distT="0" distB="0" distL="114300" distR="114300" simplePos="0" relativeHeight="251729920" behindDoc="0" locked="0" layoutInCell="1" allowOverlap="1" wp14:anchorId="320CF547" wp14:editId="362A6B74">
            <wp:simplePos x="0" y="0"/>
            <wp:positionH relativeFrom="margin">
              <wp:posOffset>-47625</wp:posOffset>
            </wp:positionH>
            <wp:positionV relativeFrom="paragraph">
              <wp:posOffset>474980</wp:posOffset>
            </wp:positionV>
            <wp:extent cx="5943600" cy="2894330"/>
            <wp:effectExtent l="0" t="0" r="0" b="127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os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anchor>
        </w:drawing>
      </w:r>
      <w:r w:rsidR="00190190" w:rsidRPr="004C5D40">
        <w:rPr>
          <w:lang w:val="sr-Cyrl-RS"/>
        </w:rPr>
        <w:t>Корисник може кликом на дугме послати захтев за добијањем власништва, захтев мора одобрити администратор система.</w:t>
      </w:r>
      <w:r w:rsidR="0031284D" w:rsidRPr="0031284D">
        <w:rPr>
          <w:noProof/>
          <w:lang w:eastAsia="en-US"/>
        </w:rPr>
        <w:t xml:space="preserve"> </w:t>
      </w:r>
    </w:p>
    <w:p w:rsidR="00190190" w:rsidRDefault="00190190" w:rsidP="00190190">
      <w:pPr>
        <w:rPr>
          <w:lang w:val="sr-Cyrl-RS"/>
        </w:rPr>
      </w:pPr>
    </w:p>
    <w:p w:rsidR="00017BE2" w:rsidRDefault="00017BE2" w:rsidP="00190190">
      <w:pPr>
        <w:rPr>
          <w:lang w:val="sr-Cyrl-RS"/>
        </w:rPr>
      </w:pPr>
    </w:p>
    <w:p w:rsidR="00017BE2" w:rsidRDefault="00017BE2" w:rsidP="00190190">
      <w:pPr>
        <w:rPr>
          <w:lang w:val="sr-Cyrl-RS"/>
        </w:rPr>
      </w:pPr>
    </w:p>
    <w:p w:rsidR="00017BE2" w:rsidRPr="004C5D40" w:rsidRDefault="00017BE2" w:rsidP="00190190">
      <w:pPr>
        <w:rPr>
          <w:lang w:val="sr-Cyrl-RS"/>
        </w:rPr>
      </w:pPr>
    </w:p>
    <w:p w:rsidR="00017BE2" w:rsidRDefault="004D78EE" w:rsidP="00BC4E3B">
      <w:pPr>
        <w:pStyle w:val="Heading2"/>
        <w:rPr>
          <w:lang w:val="sr-Cyrl-RS"/>
        </w:rPr>
      </w:pPr>
      <w:bookmarkStart w:id="65" w:name="_Toc480710340"/>
      <w:r>
        <w:rPr>
          <w:lang w:val="sr-Cyrl-RS"/>
        </w:rPr>
        <w:t xml:space="preserve">4.3 </w:t>
      </w:r>
      <w:r w:rsidR="00190190" w:rsidRPr="004C5D40">
        <w:rPr>
          <w:lang w:val="sr-Cyrl-RS"/>
        </w:rPr>
        <w:t>Прихватање посла код другог власника</w:t>
      </w:r>
      <w:bookmarkEnd w:id="65"/>
    </w:p>
    <w:p w:rsidR="00190190" w:rsidRDefault="00190190" w:rsidP="00816A50">
      <w:pPr>
        <w:rPr>
          <w:lang w:val="sr-Cyrl-RS"/>
        </w:rPr>
      </w:pPr>
      <w:r w:rsidRPr="004C5D40">
        <w:rPr>
          <w:lang w:val="sr-Cyrl-RS"/>
        </w:rPr>
        <w:t xml:space="preserve">Кориснику стиже обавештење у коме се наводи име власника и позиција коју нуди потенцијалном раднику. Радник може прихватити или одбити понуду. </w:t>
      </w:r>
    </w:p>
    <w:p w:rsidR="00490327" w:rsidRPr="004C5D40" w:rsidRDefault="00490327" w:rsidP="00490327">
      <w:pPr>
        <w:rPr>
          <w:lang w:val="sr-Cyrl-RS"/>
        </w:rPr>
      </w:pPr>
      <w:r>
        <w:rPr>
          <w:noProof/>
          <w:lang w:eastAsia="en-US"/>
        </w:rPr>
        <w:lastRenderedPageBreak/>
        <mc:AlternateContent>
          <mc:Choice Requires="wps">
            <w:drawing>
              <wp:anchor distT="0" distB="0" distL="114300" distR="114300" simplePos="0" relativeHeight="251731968" behindDoc="0" locked="0" layoutInCell="1" allowOverlap="1" wp14:anchorId="1468FFA2" wp14:editId="1B23B010">
                <wp:simplePos x="0" y="0"/>
                <wp:positionH relativeFrom="column">
                  <wp:posOffset>342900</wp:posOffset>
                </wp:positionH>
                <wp:positionV relativeFrom="paragraph">
                  <wp:posOffset>4044315</wp:posOffset>
                </wp:positionV>
                <wp:extent cx="5934075" cy="635"/>
                <wp:effectExtent l="0" t="0" r="9525" b="18415"/>
                <wp:wrapSquare wrapText="bothSides"/>
                <wp:docPr id="22" name="Text Box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D833DD" w:rsidRDefault="00BC2117" w:rsidP="00490327">
                            <w:pPr>
                              <w:pStyle w:val="Caption"/>
                              <w:jc w:val="center"/>
                              <w:rPr>
                                <w:noProof/>
                                <w:sz w:val="24"/>
                              </w:rPr>
                            </w:pPr>
                            <w:r>
                              <w:rPr>
                                <w:lang w:val="sr-Cyrl-RS"/>
                              </w:rPr>
                              <w:t>Слика 11- прихватање понуде за посао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468FFA2" id="Text Box 22" o:spid="_x0000_s1034" type="#_x0000_t202" style="position:absolute;left:0;text-align:left;margin-left:27pt;margin-top:318.4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WUC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" stroked="f">
                <v:textbox style="mso-fit-shape-to-text:t" inset="0,0,0,0">
                  <w:txbxContent>
                    <w:p w:rsidR="00BC2117" w:rsidRPr="00D833DD" w:rsidRDefault="00BC2117" w:rsidP="00490327">
                      <w:pPr>
                        <w:pStyle w:val="Caption"/>
                        <w:jc w:val="center"/>
                        <w:rPr>
                          <w:noProof/>
                          <w:sz w:val="24"/>
                        </w:rPr>
                      </w:pPr>
                      <w:r>
                        <w:rPr>
                          <w:lang w:val="sr-Cyrl-RS"/>
                        </w:rPr>
                        <w:t>Слика 11- прихватање понуде за посао</w:t>
                      </w:r>
                    </w:p>
                  </w:txbxContent>
                </v:textbox>
                <w10:wrap type="square"/>
              </v:shape>
            </w:pict>
          </mc:Fallback>
        </mc:AlternateContent>
      </w:r>
      <w:r w:rsidRPr="004C5D40">
        <w:rPr>
          <w:noProof/>
          <w:lang w:eastAsia="en-US"/>
        </w:rPr>
        <w:drawing>
          <wp:anchor distT="457200" distB="457200" distL="114300" distR="114300" simplePos="0" relativeHeight="251682816" behindDoc="0" locked="0" layoutInCell="1" allowOverlap="1" wp14:anchorId="432610DB" wp14:editId="2661807F">
            <wp:simplePos x="0" y="0"/>
            <wp:positionH relativeFrom="margin">
              <wp:posOffset>-66675</wp:posOffset>
            </wp:positionH>
            <wp:positionV relativeFrom="paragraph">
              <wp:posOffset>884555</wp:posOffset>
            </wp:positionV>
            <wp:extent cx="5934075" cy="3117850"/>
            <wp:effectExtent l="0" t="0" r="952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5D40">
        <w:rPr>
          <w:lang w:val="sr-Cyrl-RS"/>
        </w:rPr>
        <w:t xml:space="preserve">Додатно, корисник може добити </w:t>
      </w:r>
      <w:r>
        <w:rPr>
          <w:lang w:val="sr-Cyrl-RS"/>
        </w:rPr>
        <w:t>више информација</w:t>
      </w:r>
      <w:r w:rsidRPr="004C5D40">
        <w:rPr>
          <w:lang w:val="sr-Cyrl-RS"/>
        </w:rPr>
        <w:t xml:space="preserve"> о власнику као и о позицији коју би обављао код њега</w:t>
      </w:r>
      <w:r w:rsidRPr="004C5D40">
        <w:t xml:space="preserve"> </w:t>
      </w:r>
      <w:r w:rsidRPr="004C5D40">
        <w:rPr>
          <w:lang w:val="sr-Cyrl-RS"/>
        </w:rPr>
        <w:t>кликом на обавештење.</w:t>
      </w:r>
    </w:p>
    <w:p w:rsidR="00490327" w:rsidRPr="004C5D40" w:rsidRDefault="00490327" w:rsidP="00816A50">
      <w:pPr>
        <w:rPr>
          <w:lang w:val="sr-Cyrl-RS"/>
        </w:rPr>
      </w:pPr>
    </w:p>
    <w:p w:rsidR="00190190" w:rsidRPr="004C5D40" w:rsidRDefault="00190190" w:rsidP="00816A50">
      <w:pPr>
        <w:ind w:firstLine="0"/>
      </w:pPr>
    </w:p>
    <w:p w:rsidR="00190190" w:rsidRPr="004C5D40" w:rsidRDefault="00190190" w:rsidP="00816A50">
      <w:pPr>
        <w:ind w:firstLine="0"/>
      </w:pPr>
      <w:r w:rsidRPr="004C5D40">
        <w:rPr>
          <w:noProof/>
          <w:lang w:eastAsia="en-US"/>
        </w:rPr>
        <w:lastRenderedPageBreak/>
        <w:drawing>
          <wp:anchor distT="457200" distB="457200" distL="114300" distR="114300" simplePos="0" relativeHeight="251685888" behindDoc="0" locked="0" layoutInCell="1" allowOverlap="1" wp14:anchorId="058B40F0" wp14:editId="4A46DE86">
            <wp:simplePos x="0" y="0"/>
            <wp:positionH relativeFrom="column">
              <wp:posOffset>0</wp:posOffset>
            </wp:positionH>
            <wp:positionV relativeFrom="paragraph">
              <wp:posOffset>4391025</wp:posOffset>
            </wp:positionV>
            <wp:extent cx="5939850" cy="301752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850" cy="3017520"/>
                    </a:xfrm>
                    <a:prstGeom prst="rect">
                      <a:avLst/>
                    </a:prstGeom>
                    <a:noFill/>
                    <a:ln>
                      <a:noFill/>
                    </a:ln>
                  </pic:spPr>
                </pic:pic>
              </a:graphicData>
            </a:graphic>
            <wp14:sizeRelV relativeFrom="margin">
              <wp14:pctHeight>0</wp14:pctHeight>
            </wp14:sizeRelV>
          </wp:anchor>
        </w:drawing>
      </w:r>
    </w:p>
    <w:p w:rsidR="00190190" w:rsidRPr="004C5D40" w:rsidRDefault="004D78EE" w:rsidP="00BC4E3B">
      <w:pPr>
        <w:pStyle w:val="Heading2"/>
        <w:rPr>
          <w:lang w:val="sr-Cyrl-RS"/>
        </w:rPr>
      </w:pPr>
      <w:bookmarkStart w:id="66" w:name="_Toc480710341"/>
      <w:r>
        <w:rPr>
          <w:lang w:val="sr-Cyrl-RS"/>
        </w:rPr>
        <w:t xml:space="preserve">4.4 </w:t>
      </w:r>
      <w:r w:rsidR="00190190" w:rsidRPr="004C5D40">
        <w:rPr>
          <w:lang w:val="sr-Cyrl-RS"/>
        </w:rPr>
        <w:t>Секундарни мени</w:t>
      </w:r>
      <w:bookmarkEnd w:id="66"/>
      <w:r w:rsidR="00190190" w:rsidRPr="004C5D40">
        <w:rPr>
          <w:lang w:val="sr-Cyrl-RS"/>
        </w:rPr>
        <w:t xml:space="preserve"> </w:t>
      </w:r>
    </w:p>
    <w:p w:rsidR="00190190" w:rsidRPr="004C5D40" w:rsidRDefault="00190190" w:rsidP="00190190">
      <w:pPr>
        <w:rPr>
          <w:lang w:val="sr-Cyrl-RS"/>
        </w:rPr>
      </w:pPr>
      <w:r w:rsidRPr="004C5D40">
        <w:rPr>
          <w:lang w:val="sr-Cyrl-RS"/>
        </w:rPr>
        <w:t>У левом углу секундарног менија ће бити приказан лого тима, кликом на лого тима корисник ће се редиректовати на почетну страницу. У десном углу корисник ће моћи да приступи следећим опцијама:</w:t>
      </w:r>
    </w:p>
    <w:p w:rsidR="00190190" w:rsidRPr="004C5D40" w:rsidRDefault="00190190" w:rsidP="00190190">
      <w:pPr>
        <w:pStyle w:val="ListParagraph"/>
        <w:numPr>
          <w:ilvl w:val="0"/>
          <w:numId w:val="10"/>
        </w:numPr>
      </w:pPr>
      <w:r w:rsidRPr="004C5D40">
        <w:t xml:space="preserve">“Full screen” </w:t>
      </w:r>
      <w:r w:rsidRPr="004C5D40">
        <w:rPr>
          <w:lang w:val="sr-Cyrl-RS"/>
        </w:rPr>
        <w:t>приказ</w:t>
      </w:r>
    </w:p>
    <w:p w:rsidR="00190190" w:rsidRPr="004C5D40" w:rsidRDefault="00190190" w:rsidP="00190190">
      <w:pPr>
        <w:pStyle w:val="ListParagraph"/>
        <w:numPr>
          <w:ilvl w:val="0"/>
          <w:numId w:val="10"/>
        </w:numPr>
      </w:pPr>
      <w:r w:rsidRPr="004C5D40">
        <w:rPr>
          <w:lang w:val="sr-Cyrl-RS"/>
        </w:rPr>
        <w:t xml:space="preserve">Поље за поруке, где ће корисник моћи да погледа пристигле поруке као и да приступи </w:t>
      </w:r>
      <w:r w:rsidRPr="004C5D40">
        <w:t xml:space="preserve">inbox </w:t>
      </w:r>
      <w:r w:rsidRPr="004C5D40">
        <w:rPr>
          <w:lang w:val="sr-Cyrl-RS"/>
        </w:rPr>
        <w:t>страници на којој може да чита старије поруке и шаље нове поруке.</w:t>
      </w:r>
    </w:p>
    <w:p w:rsidR="00190190" w:rsidRPr="004C5D40" w:rsidRDefault="00190190" w:rsidP="00190190">
      <w:pPr>
        <w:pStyle w:val="ListParagraph"/>
        <w:numPr>
          <w:ilvl w:val="0"/>
          <w:numId w:val="10"/>
        </w:numPr>
      </w:pPr>
      <w:r w:rsidRPr="004C5D40">
        <w:rPr>
          <w:lang w:val="sr-Cyrl-RS"/>
        </w:rPr>
        <w:t>Поље за нотификације, где ће корисник моћи да погледа нова обавештења као и да их прихвати или одбије.</w:t>
      </w:r>
    </w:p>
    <w:p w:rsidR="00816A50" w:rsidRPr="00816A50" w:rsidRDefault="00017BE2" w:rsidP="00816A50">
      <w:pPr>
        <w:pStyle w:val="ListParagraph"/>
        <w:numPr>
          <w:ilvl w:val="0"/>
          <w:numId w:val="10"/>
        </w:numPr>
      </w:pPr>
      <w:r>
        <w:rPr>
          <w:noProof/>
        </w:rPr>
        <mc:AlternateContent>
          <mc:Choice Requires="wps">
            <w:drawing>
              <wp:anchor distT="0" distB="0" distL="114300" distR="114300" simplePos="0" relativeHeight="251687936" behindDoc="0" locked="0" layoutInCell="1" allowOverlap="1" wp14:anchorId="1BD3A262" wp14:editId="21094C11">
                <wp:simplePos x="0" y="0"/>
                <wp:positionH relativeFrom="margin">
                  <wp:align>right</wp:align>
                </wp:positionH>
                <wp:positionV relativeFrom="paragraph">
                  <wp:posOffset>4744720</wp:posOffset>
                </wp:positionV>
                <wp:extent cx="5939790" cy="635"/>
                <wp:effectExtent l="0" t="0" r="3810" b="0"/>
                <wp:wrapSquare wrapText="bothSides"/>
                <wp:docPr id="25" name="Text Box 2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BC2117" w:rsidRPr="00C26967" w:rsidRDefault="00BC2117" w:rsidP="00816A50">
                            <w:pPr>
                              <w:pStyle w:val="Caption"/>
                              <w:jc w:val="center"/>
                              <w:rPr>
                                <w:noProof/>
                                <w:sz w:val="24"/>
                              </w:rPr>
                            </w:pPr>
                            <w:r>
                              <w:rPr>
                                <w:lang w:val="sr-Cyrl-RS"/>
                              </w:rPr>
                              <w:t>Слика 13- опис посла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BD3A262" id="Text Box 25" o:spid="_x0000_s1035" type="#_x0000_t202" style="position:absolute;left:0;text-align:left;margin-left:416.5pt;margin-top:373.6pt;width:467.7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" stroked="f">
                <v:textbox style="mso-fit-shape-to-text:t" inset="0,0,0,0">
                  <w:txbxContent>
                    <w:p w:rsidR="00BC2117" w:rsidRPr="00C26967" w:rsidRDefault="00BC2117" w:rsidP="00816A50">
                      <w:pPr>
                        <w:pStyle w:val="Caption"/>
                        <w:jc w:val="center"/>
                        <w:rPr>
                          <w:noProof/>
                          <w:sz w:val="24"/>
                        </w:rPr>
                      </w:pPr>
                      <w:r>
                        <w:rPr>
                          <w:lang w:val="sr-Cyrl-RS"/>
                        </w:rPr>
                        <w:t>Слика 13- опис посла</w:t>
                      </w:r>
                    </w:p>
                  </w:txbxContent>
                </v:textbox>
                <w10:wrap type="square" anchorx="margin"/>
              </v:shape>
            </w:pict>
          </mc:Fallback>
        </mc:AlternateContent>
      </w:r>
      <w:r w:rsidR="00816A50" w:rsidRPr="004C5D40">
        <w:rPr>
          <w:noProof/>
        </w:rPr>
        <w:drawing>
          <wp:anchor distT="457200" distB="457200" distL="114300" distR="114300" simplePos="0" relativeHeight="251688960" behindDoc="0" locked="0" layoutInCell="1" allowOverlap="1" wp14:anchorId="7CB7E012" wp14:editId="351BFFB6">
            <wp:simplePos x="0" y="0"/>
            <wp:positionH relativeFrom="margin">
              <wp:posOffset>-635</wp:posOffset>
            </wp:positionH>
            <wp:positionV relativeFrom="paragraph">
              <wp:posOffset>951230</wp:posOffset>
            </wp:positionV>
            <wp:extent cx="5953125" cy="429260"/>
            <wp:effectExtent l="0" t="0" r="9525"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3125" cy="42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A50">
        <w:rPr>
          <w:noProof/>
        </w:rPr>
        <mc:AlternateContent>
          <mc:Choice Requires="wps">
            <w:drawing>
              <wp:anchor distT="0" distB="0" distL="114300" distR="114300" simplePos="0" relativeHeight="251694080" behindDoc="0" locked="0" layoutInCell="1" allowOverlap="1" wp14:anchorId="0E2DB59F" wp14:editId="0A9D59B3">
                <wp:simplePos x="0" y="0"/>
                <wp:positionH relativeFrom="column">
                  <wp:posOffset>0</wp:posOffset>
                </wp:positionH>
                <wp:positionV relativeFrom="paragraph">
                  <wp:posOffset>1437640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C2117" w:rsidRPr="00227782" w:rsidRDefault="00BC2117" w:rsidP="00816A50">
                            <w:pPr>
                              <w:pStyle w:val="Caption"/>
                              <w:jc w:val="center"/>
                              <w:rPr>
                                <w:rFonts w:eastAsiaTheme="minorHAnsi"/>
                                <w:noProof/>
                                <w:sz w:val="24"/>
                              </w:rPr>
                            </w:pPr>
                            <w:r>
                              <w:rPr>
                                <w:lang w:val="sr-Cyrl-RS"/>
                              </w:rPr>
                              <w:t xml:space="preserve">Слика </w:t>
                            </w:r>
                            <w:r>
                              <w:t>12</w:t>
                            </w:r>
                            <w:r w:rsidRPr="005A1D5B">
                              <w:t xml:space="preserve"> - секундарни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E2DB59F" id="Text Box 28" o:spid="_x0000_s1036" type="#_x0000_t202" style="position:absolute;left:0;text-align:left;margin-left:0;margin-top:113.2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2TLwIAAGc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" stroked="f">
                <v:textbox style="mso-fit-shape-to-text:t" inset="0,0,0,0">
                  <w:txbxContent>
                    <w:p w:rsidR="00BC2117" w:rsidRPr="00227782" w:rsidRDefault="00BC2117" w:rsidP="00816A50">
                      <w:pPr>
                        <w:pStyle w:val="Caption"/>
                        <w:jc w:val="center"/>
                        <w:rPr>
                          <w:rFonts w:eastAsiaTheme="minorHAnsi"/>
                          <w:noProof/>
                          <w:sz w:val="24"/>
                        </w:rPr>
                      </w:pPr>
                      <w:r>
                        <w:rPr>
                          <w:lang w:val="sr-Cyrl-RS"/>
                        </w:rPr>
                        <w:t xml:space="preserve">Слика </w:t>
                      </w:r>
                      <w:r>
                        <w:t>12</w:t>
                      </w:r>
                      <w:r w:rsidRPr="005A1D5B">
                        <w:t xml:space="preserve"> - </w:t>
                      </w:r>
                      <w:proofErr w:type="spellStart"/>
                      <w:r w:rsidRPr="005A1D5B">
                        <w:t>секундарни</w:t>
                      </w:r>
                      <w:proofErr w:type="spellEnd"/>
                      <w:r w:rsidRPr="005A1D5B">
                        <w:t xml:space="preserve"> </w:t>
                      </w:r>
                      <w:proofErr w:type="spellStart"/>
                      <w:r w:rsidRPr="005A1D5B">
                        <w:t>мени</w:t>
                      </w:r>
                      <w:proofErr w:type="spellEnd"/>
                    </w:p>
                  </w:txbxContent>
                </v:textbox>
                <w10:wrap type="square"/>
              </v:shape>
            </w:pict>
          </mc:Fallback>
        </mc:AlternateContent>
      </w:r>
      <w:r w:rsidR="00190190" w:rsidRPr="004C5D40">
        <w:rPr>
          <w:lang w:val="sr-Cyrl-RS"/>
        </w:rPr>
        <w:t>Поље за персонализовање профила и одјаву, где ће корисник моћи да промени своје личне податке, слику, тему и језик као и да се одјави са система.</w:t>
      </w:r>
    </w:p>
    <w:p w:rsidR="00816A50" w:rsidRDefault="00816A50" w:rsidP="00816A50">
      <w:pPr>
        <w:pStyle w:val="ListParagraph"/>
        <w:ind w:firstLine="0"/>
      </w:pPr>
    </w:p>
    <w:p w:rsidR="00190190" w:rsidRPr="004C5D40" w:rsidRDefault="004D78EE" w:rsidP="00BC4E3B">
      <w:pPr>
        <w:pStyle w:val="Heading2"/>
        <w:rPr>
          <w:lang w:val="sr-Cyrl-RS"/>
        </w:rPr>
      </w:pPr>
      <w:bookmarkStart w:id="67" w:name="_Toc480710342"/>
      <w:r>
        <w:rPr>
          <w:lang w:val="sr-Cyrl-RS"/>
        </w:rPr>
        <w:lastRenderedPageBreak/>
        <w:t xml:space="preserve">4.5 </w:t>
      </w:r>
      <w:r w:rsidR="00190190" w:rsidRPr="004C5D40">
        <w:rPr>
          <w:lang w:val="sr-Cyrl-RS"/>
        </w:rPr>
        <w:t>Брзи линкови</w:t>
      </w:r>
      <w:bookmarkEnd w:id="67"/>
      <w:r w:rsidR="00190190" w:rsidRPr="004C5D40">
        <w:rPr>
          <w:lang w:val="sr-Cyrl-RS"/>
        </w:rPr>
        <w:t xml:space="preserve"> </w:t>
      </w:r>
    </w:p>
    <w:p w:rsidR="00190190" w:rsidRPr="004C5D40" w:rsidRDefault="00490327" w:rsidP="00190190">
      <w:pPr>
        <w:rPr>
          <w:lang w:val="sr-Cyrl-RS"/>
        </w:rPr>
      </w:pPr>
      <w:r>
        <w:rPr>
          <w:noProof/>
          <w:lang w:eastAsia="en-US"/>
        </w:rPr>
        <mc:AlternateContent>
          <mc:Choice Requires="wps">
            <w:drawing>
              <wp:anchor distT="0" distB="0" distL="114300" distR="114300" simplePos="0" relativeHeight="251692032" behindDoc="0" locked="0" layoutInCell="1" allowOverlap="1" wp14:anchorId="5186DFB3" wp14:editId="3E40AE4B">
                <wp:simplePos x="0" y="0"/>
                <wp:positionH relativeFrom="margin">
                  <wp:align>right</wp:align>
                </wp:positionH>
                <wp:positionV relativeFrom="paragraph">
                  <wp:posOffset>2033270</wp:posOffset>
                </wp:positionV>
                <wp:extent cx="5934075" cy="635"/>
                <wp:effectExtent l="0" t="0" r="9525" b="0"/>
                <wp:wrapSquare wrapText="bothSides"/>
                <wp:docPr id="26" name="Text Box 2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D52456" w:rsidRDefault="00BC2117" w:rsidP="00816A50">
                            <w:pPr>
                              <w:pStyle w:val="Caption"/>
                              <w:jc w:val="center"/>
                              <w:rPr>
                                <w:noProof/>
                                <w:sz w:val="24"/>
                              </w:rPr>
                            </w:pPr>
                            <w:r>
                              <w:rPr>
                                <w:lang w:val="sr-Cyrl-RS"/>
                              </w:rPr>
                              <w:t>Слика 14- брзи линкови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186DFB3" id="Text Box 26" o:spid="_x0000_s1037" type="#_x0000_t202" style="position:absolute;left:0;text-align:left;margin-left:416.05pt;margin-top:160.1pt;width:467.25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h6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" stroked="f">
                <v:textbox style="mso-fit-shape-to-text:t" inset="0,0,0,0">
                  <w:txbxContent>
                    <w:p w:rsidR="00BC2117" w:rsidRPr="00D52456" w:rsidRDefault="00BC2117" w:rsidP="00816A50">
                      <w:pPr>
                        <w:pStyle w:val="Caption"/>
                        <w:jc w:val="center"/>
                        <w:rPr>
                          <w:noProof/>
                          <w:sz w:val="24"/>
                        </w:rPr>
                      </w:pPr>
                      <w:r>
                        <w:rPr>
                          <w:lang w:val="sr-Cyrl-RS"/>
                        </w:rPr>
                        <w:t>Слика 14- брзи линкови</w:t>
                      </w:r>
                    </w:p>
                  </w:txbxContent>
                </v:textbox>
                <w10:wrap type="square" anchorx="margin"/>
              </v:shape>
            </w:pict>
          </mc:Fallback>
        </mc:AlternateContent>
      </w:r>
      <w:r w:rsidR="00161209" w:rsidRPr="004C5D40">
        <w:rPr>
          <w:noProof/>
          <w:lang w:eastAsia="en-US"/>
        </w:rPr>
        <w:drawing>
          <wp:anchor distT="457200" distB="457200" distL="114300" distR="114300" simplePos="0" relativeHeight="251720704" behindDoc="0" locked="0" layoutInCell="1" allowOverlap="1" wp14:anchorId="526B4C09" wp14:editId="7950D879">
            <wp:simplePos x="0" y="0"/>
            <wp:positionH relativeFrom="margin">
              <wp:align>left</wp:align>
            </wp:positionH>
            <wp:positionV relativeFrom="paragraph">
              <wp:posOffset>1208405</wp:posOffset>
            </wp:positionV>
            <wp:extent cx="5934456" cy="795528"/>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456" cy="795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На већини страница ће у горњем делу бити прика</w:t>
      </w:r>
      <w:r w:rsidR="00161209">
        <w:rPr>
          <w:lang w:val="sr-Cyrl-RS"/>
        </w:rPr>
        <w:t xml:space="preserve">зана поља која приказују колико </w:t>
      </w:r>
      <w:r w:rsidR="00161209" w:rsidRPr="004C5D40">
        <w:rPr>
          <w:lang w:val="sr-Cyrl-RS"/>
        </w:rPr>
        <w:t>логовани корисник има својих плантажа, радника, експерата и нових обавештења. Кликом на свако од поља корисник се редиректује на одговарајућу страницу.</w:t>
      </w:r>
    </w:p>
    <w:p w:rsidR="00190190" w:rsidRPr="004C5D40" w:rsidRDefault="004D78EE" w:rsidP="00490327">
      <w:pPr>
        <w:pStyle w:val="Heading2"/>
        <w:rPr>
          <w:lang w:val="sr-Cyrl-RS"/>
        </w:rPr>
      </w:pPr>
      <w:bookmarkStart w:id="68" w:name="_Toc480710343"/>
      <w:r>
        <w:rPr>
          <w:lang w:val="sr-Cyrl-RS"/>
        </w:rPr>
        <w:t xml:space="preserve">4.6 </w:t>
      </w:r>
      <w:r w:rsidR="00190190" w:rsidRPr="004C5D40">
        <w:rPr>
          <w:lang w:val="sr-Cyrl-RS"/>
        </w:rPr>
        <w:t>Страница за приказ плантажа и имања</w:t>
      </w:r>
      <w:bookmarkEnd w:id="68"/>
      <w:r w:rsidR="00190190" w:rsidRPr="004C5D40">
        <w:rPr>
          <w:lang w:val="sr-Cyrl-RS"/>
        </w:rPr>
        <w:t xml:space="preserve"> </w:t>
      </w:r>
    </w:p>
    <w:p w:rsidR="00190190" w:rsidRPr="004C5D40" w:rsidRDefault="00816A50" w:rsidP="00190190">
      <w:pPr>
        <w:rPr>
          <w:lang w:val="sr-Cyrl-RS"/>
        </w:rPr>
      </w:pPr>
      <w:r>
        <w:rPr>
          <w:noProof/>
          <w:lang w:eastAsia="en-US"/>
        </w:rPr>
        <mc:AlternateContent>
          <mc:Choice Requires="wps">
            <w:drawing>
              <wp:anchor distT="0" distB="0" distL="114300" distR="114300" simplePos="0" relativeHeight="251697152" behindDoc="0" locked="0" layoutInCell="1" allowOverlap="1" wp14:anchorId="2D8D86AE" wp14:editId="29748A45">
                <wp:simplePos x="0" y="0"/>
                <wp:positionH relativeFrom="margin">
                  <wp:align>right</wp:align>
                </wp:positionH>
                <wp:positionV relativeFrom="paragraph">
                  <wp:posOffset>4297045</wp:posOffset>
                </wp:positionV>
                <wp:extent cx="5934075" cy="635"/>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DB64F7" w:rsidRDefault="00BC2117" w:rsidP="00816A50">
                            <w:pPr>
                              <w:pStyle w:val="Caption"/>
                              <w:ind w:firstLine="0"/>
                              <w:jc w:val="center"/>
                              <w:rPr>
                                <w:noProof/>
                                <w:sz w:val="24"/>
                              </w:rPr>
                            </w:pPr>
                            <w:r>
                              <w:rPr>
                                <w:lang w:val="sr-Cyrl-RS"/>
                              </w:rPr>
                              <w:t>Слика 15 - приказ плантажа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D8D86AE" id="Text Box 30" o:spid="_x0000_s1038" type="#_x0000_t202" style="position:absolute;left:0;text-align:left;margin-left:416.05pt;margin-top:338.35pt;width:467.2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" stroked="f">
                <v:textbox style="mso-fit-shape-to-text:t" inset="0,0,0,0">
                  <w:txbxContent>
                    <w:p w:rsidR="00BC2117" w:rsidRPr="00DB64F7" w:rsidRDefault="00BC2117" w:rsidP="00816A50">
                      <w:pPr>
                        <w:pStyle w:val="Caption"/>
                        <w:ind w:firstLine="0"/>
                        <w:jc w:val="center"/>
                        <w:rPr>
                          <w:noProof/>
                          <w:sz w:val="24"/>
                        </w:rPr>
                      </w:pPr>
                      <w:r>
                        <w:rPr>
                          <w:lang w:val="sr-Cyrl-RS"/>
                        </w:rPr>
                        <w:t>Слика 15 - приказ плантажа</w:t>
                      </w:r>
                    </w:p>
                  </w:txbxContent>
                </v:textbox>
                <w10:wrap type="square" anchorx="margin"/>
              </v:shape>
            </w:pict>
          </mc:Fallback>
        </mc:AlternateContent>
      </w:r>
      <w:r w:rsidRPr="004C5D40">
        <w:rPr>
          <w:noProof/>
          <w:lang w:eastAsia="en-US"/>
        </w:rPr>
        <w:drawing>
          <wp:anchor distT="457200" distB="457200" distL="114300" distR="114300" simplePos="0" relativeHeight="251695104" behindDoc="0" locked="0" layoutInCell="1" allowOverlap="1" wp14:anchorId="76E9305C" wp14:editId="6AF13B92">
            <wp:simplePos x="0" y="0"/>
            <wp:positionH relativeFrom="margin">
              <wp:align>left</wp:align>
            </wp:positionH>
            <wp:positionV relativeFrom="paragraph">
              <wp:posOffset>1125855</wp:posOffset>
            </wp:positionV>
            <wp:extent cx="5934456" cy="3145536"/>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456" cy="31455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На страници корисник може видети све своје плантаже и плантаже корисника код којих има одговарајуће дозволе. Остим тога корисник може обрисати, изменити или </w:t>
      </w:r>
      <w:r w:rsidR="00190190" w:rsidRPr="004C5D40">
        <w:rPr>
          <w:lang w:val="sr-Cyrl-RS"/>
        </w:rPr>
        <w:lastRenderedPageBreak/>
        <w:t xml:space="preserve">приказати сваку од плантажа. </w:t>
      </w:r>
    </w:p>
    <w:p w:rsidR="00190190" w:rsidRPr="004C5D40" w:rsidRDefault="00190190" w:rsidP="00816A50">
      <w:pPr>
        <w:ind w:firstLine="0"/>
        <w:rPr>
          <w:lang w:val="sr-Cyrl-RS"/>
        </w:rPr>
      </w:pPr>
    </w:p>
    <w:p w:rsidR="00190190" w:rsidRPr="004C5D40" w:rsidRDefault="00190190" w:rsidP="00190190">
      <w:pPr>
        <w:rPr>
          <w:lang w:val="sr-Cyrl-RS"/>
        </w:rPr>
      </w:pPr>
      <w:r w:rsidRPr="004C5D40">
        <w:rPr>
          <w:lang w:val="sr-Cyrl-RS"/>
        </w:rPr>
        <w:t>Одабиром опције за приказ корисник може видети своју плантажу на мапи, као и тренутну температуру, опис времена, влажност ваздуха и земљишта и тренутне нутрициностичке информације о земљишту</w:t>
      </w:r>
    </w:p>
    <w:p w:rsidR="00190190" w:rsidRPr="004C5D40" w:rsidRDefault="00816A50" w:rsidP="00816A50">
      <w:pPr>
        <w:ind w:firstLine="0"/>
        <w:rPr>
          <w:lang w:val="sr-Cyrl-RS"/>
        </w:rPr>
      </w:pPr>
      <w:r>
        <w:rPr>
          <w:noProof/>
          <w:lang w:eastAsia="en-US"/>
        </w:rPr>
        <mc:AlternateContent>
          <mc:Choice Requires="wps">
            <w:drawing>
              <wp:anchor distT="0" distB="0" distL="114300" distR="114300" simplePos="0" relativeHeight="251700224" behindDoc="0" locked="0" layoutInCell="1" allowOverlap="1" wp14:anchorId="43873D82" wp14:editId="364F8C9A">
                <wp:simplePos x="0" y="0"/>
                <wp:positionH relativeFrom="column">
                  <wp:posOffset>0</wp:posOffset>
                </wp:positionH>
                <wp:positionV relativeFrom="paragraph">
                  <wp:posOffset>3403600</wp:posOffset>
                </wp:positionV>
                <wp:extent cx="5949315" cy="635"/>
                <wp:effectExtent l="0" t="0" r="0" b="18415"/>
                <wp:wrapSquare wrapText="bothSides"/>
                <wp:docPr id="32" name="Text Box 32"/>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rsidR="00BC2117" w:rsidRPr="00385BFD" w:rsidRDefault="00BC2117" w:rsidP="00816A50">
                            <w:pPr>
                              <w:pStyle w:val="Caption"/>
                              <w:ind w:firstLine="0"/>
                              <w:jc w:val="center"/>
                              <w:rPr>
                                <w:noProof/>
                                <w:sz w:val="24"/>
                              </w:rPr>
                            </w:pPr>
                            <w:r>
                              <w:rPr>
                                <w:lang w:val="sr-Cyrl-RS"/>
                              </w:rPr>
                              <w:t>Слика 16 -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3873D82" id="Text Box 32" o:spid="_x0000_s1039" type="#_x0000_t202" style="position:absolute;left:0;text-align:left;margin-left:0;margin-top:268pt;width:468.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aO9MQIAAGc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" stroked="f">
                <v:textbox style="mso-fit-shape-to-text:t" inset="0,0,0,0">
                  <w:txbxContent>
                    <w:p w:rsidR="00BC2117" w:rsidRPr="00385BFD" w:rsidRDefault="00BC2117" w:rsidP="00816A50">
                      <w:pPr>
                        <w:pStyle w:val="Caption"/>
                        <w:ind w:firstLine="0"/>
                        <w:jc w:val="center"/>
                        <w:rPr>
                          <w:noProof/>
                          <w:sz w:val="24"/>
                        </w:rPr>
                      </w:pPr>
                      <w:r>
                        <w:rPr>
                          <w:lang w:val="sr-Cyrl-RS"/>
                        </w:rPr>
                        <w:t>Слика 16 - приказ плантаже</w:t>
                      </w:r>
                    </w:p>
                  </w:txbxContent>
                </v:textbox>
                <w10:wrap type="square"/>
              </v:shape>
            </w:pict>
          </mc:Fallback>
        </mc:AlternateContent>
      </w:r>
      <w:r w:rsidR="00190190" w:rsidRPr="004C5D40">
        <w:rPr>
          <w:noProof/>
          <w:lang w:eastAsia="en-US"/>
        </w:rPr>
        <w:drawing>
          <wp:anchor distT="457200" distB="457200" distL="114300" distR="114300" simplePos="0" relativeHeight="251698176" behindDoc="0" locked="0" layoutInCell="1" allowOverlap="1" wp14:anchorId="24D1CAC3" wp14:editId="1F5C5403">
            <wp:simplePos x="0" y="0"/>
            <wp:positionH relativeFrom="column">
              <wp:posOffset>0</wp:posOffset>
            </wp:positionH>
            <wp:positionV relativeFrom="paragraph">
              <wp:posOffset>0</wp:posOffset>
            </wp:positionV>
            <wp:extent cx="5949696" cy="3346704"/>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696" cy="3346704"/>
                    </a:xfrm>
                    <a:prstGeom prst="rect">
                      <a:avLst/>
                    </a:prstGeom>
                    <a:noFill/>
                    <a:ln>
                      <a:noFill/>
                    </a:ln>
                  </pic:spPr>
                </pic:pic>
              </a:graphicData>
            </a:graphic>
            <wp14:sizeRelV relativeFrom="margin">
              <wp14:pctHeight>0</wp14:pctHeight>
            </wp14:sizeRelV>
          </wp:anchor>
        </w:drawing>
      </w:r>
    </w:p>
    <w:p w:rsidR="00190190" w:rsidRDefault="00190190" w:rsidP="00190190">
      <w:pPr>
        <w:rPr>
          <w:lang w:val="sr-Cyrl-RS"/>
        </w:rPr>
      </w:pPr>
      <w:r w:rsidRPr="004C5D40">
        <w:rPr>
          <w:lang w:val="sr-Cyrl-RS"/>
        </w:rPr>
        <w:t>Опције везане за имање су сличне уз разлику да се имање само приказује на мапи, без додатних информација, тако што се прикажу све плантаже на том имању</w:t>
      </w:r>
    </w:p>
    <w:p w:rsidR="00816A50" w:rsidRPr="004C5D40" w:rsidRDefault="00816A50" w:rsidP="00190190">
      <w:pPr>
        <w:rPr>
          <w:lang w:val="sr-Cyrl-RS"/>
        </w:rPr>
      </w:pPr>
    </w:p>
    <w:p w:rsidR="00190190" w:rsidRPr="004C5D40" w:rsidRDefault="004D78EE" w:rsidP="00BC4E3B">
      <w:pPr>
        <w:pStyle w:val="Heading2"/>
        <w:rPr>
          <w:lang w:val="sr-Cyrl-RS"/>
        </w:rPr>
      </w:pPr>
      <w:bookmarkStart w:id="69" w:name="_Toc480710344"/>
      <w:r>
        <w:rPr>
          <w:lang w:val="sr-Cyrl-RS"/>
        </w:rPr>
        <w:t xml:space="preserve">4.7 </w:t>
      </w:r>
      <w:r w:rsidR="00190190" w:rsidRPr="004C5D40">
        <w:rPr>
          <w:lang w:val="sr-Cyrl-RS"/>
        </w:rPr>
        <w:t>Додавање плантаже</w:t>
      </w:r>
      <w:bookmarkEnd w:id="69"/>
    </w:p>
    <w:p w:rsidR="00190190" w:rsidRPr="004C5D40" w:rsidRDefault="00190190" w:rsidP="00190190">
      <w:pPr>
        <w:rPr>
          <w:lang w:val="sr-Cyrl-RS"/>
        </w:rPr>
      </w:pPr>
      <w:r w:rsidRPr="004C5D40">
        <w:rPr>
          <w:lang w:val="sr-Cyrl-RS"/>
        </w:rPr>
        <w:t>Да би додао плантажу корисник мора да има бар једно имање. Имање се може додати уносом имена у табу за додавање имања. При додавању плантаже од корисника се захтева унос имена плантаже,</w:t>
      </w:r>
      <w:r w:rsidRPr="004C5D40">
        <w:t xml:space="preserve"> </w:t>
      </w:r>
      <w:r w:rsidRPr="004C5D40">
        <w:rPr>
          <w:lang w:val="sr-Cyrl-RS"/>
        </w:rPr>
        <w:t xml:space="preserve">одабир власника коме се додаје(увек је селектован </w:t>
      </w:r>
      <w:r w:rsidRPr="004C5D40">
        <w:rPr>
          <w:lang w:val="sr-Cyrl-RS"/>
        </w:rPr>
        <w:lastRenderedPageBreak/>
        <w:t>тренутни корисник ако је власник), одабир имања на које се додаје плантажа и дефинисање позиције и облика плантаже на мапи. Унос врсте, подврсте и произвођача није обавезан и може се касније модификовати кроз опције за ажурирање на страници за преглед плантажа.</w:t>
      </w:r>
    </w:p>
    <w:p w:rsidR="00190190" w:rsidRPr="004C5D40" w:rsidRDefault="00190190" w:rsidP="00816A50">
      <w:pPr>
        <w:ind w:firstLine="0"/>
        <w:rPr>
          <w:lang w:val="sr-Cyrl-RS"/>
        </w:rPr>
      </w:pPr>
    </w:p>
    <w:p w:rsidR="00190190" w:rsidRPr="004C5D40" w:rsidRDefault="00190190" w:rsidP="00190190"/>
    <w:p w:rsidR="00190190" w:rsidRPr="004C5D40" w:rsidRDefault="00190190" w:rsidP="00190190"/>
    <w:bookmarkStart w:id="70" w:name="_Toc480710345"/>
    <w:p w:rsidR="00190190" w:rsidRPr="004C5D40" w:rsidRDefault="00816A50" w:rsidP="00BC4E3B">
      <w:pPr>
        <w:pStyle w:val="Heading2"/>
        <w:rPr>
          <w:lang w:val="sr-Cyrl-RS"/>
        </w:rPr>
      </w:pPr>
      <w:r>
        <w:rPr>
          <w:noProof/>
          <w:lang w:eastAsia="en-US"/>
        </w:rPr>
        <mc:AlternateContent>
          <mc:Choice Requires="wps">
            <w:drawing>
              <wp:anchor distT="0" distB="0" distL="114300" distR="114300" simplePos="0" relativeHeight="251703296" behindDoc="0" locked="0" layoutInCell="1" allowOverlap="1" wp14:anchorId="340FC145" wp14:editId="5B764729">
                <wp:simplePos x="0" y="0"/>
                <wp:positionH relativeFrom="column">
                  <wp:posOffset>0</wp:posOffset>
                </wp:positionH>
                <wp:positionV relativeFrom="paragraph">
                  <wp:posOffset>3110865</wp:posOffset>
                </wp:positionV>
                <wp:extent cx="5943600" cy="635"/>
                <wp:effectExtent l="0" t="0" r="0" b="1841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C2117" w:rsidRPr="00856033" w:rsidRDefault="00BC2117" w:rsidP="00816A50">
                            <w:pPr>
                              <w:pStyle w:val="Caption"/>
                              <w:jc w:val="center"/>
                              <w:rPr>
                                <w:b/>
                                <w:noProof/>
                                <w:color w:val="auto"/>
                                <w:sz w:val="40"/>
                                <w:szCs w:val="28"/>
                              </w:rPr>
                            </w:pPr>
                            <w:r>
                              <w:rPr>
                                <w:lang w:val="sr-Cyrl-RS"/>
                              </w:rPr>
                              <w:t>Слика 17 - додавање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40FC145" id="Text Box 34" o:spid="_x0000_s1040" type="#_x0000_t202" style="position:absolute;left:0;text-align:left;margin-left:0;margin-top:244.9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ZFLwIAAGcEAAAOAAAAZHJzL2Uyb0RvYy54bWysVMFu2zAMvQ/YPwi6L06aN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0ljMr&#10;DGm0U11gn6Fj5CJ+WudzSts6Sgwd+Unnwe/JGWF3FZr4JUCM4sT0+cpurCbJeffpdjobU0hSbDa9&#10;iz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" stroked="f">
                <v:textbox style="mso-fit-shape-to-text:t" inset="0,0,0,0">
                  <w:txbxContent>
                    <w:p w:rsidR="00BC2117" w:rsidRPr="00856033" w:rsidRDefault="00BC2117" w:rsidP="00816A50">
                      <w:pPr>
                        <w:pStyle w:val="Caption"/>
                        <w:jc w:val="center"/>
                        <w:rPr>
                          <w:b/>
                          <w:noProof/>
                          <w:color w:val="auto"/>
                          <w:sz w:val="40"/>
                          <w:szCs w:val="28"/>
                        </w:rPr>
                      </w:pPr>
                      <w:r>
                        <w:rPr>
                          <w:lang w:val="sr-Cyrl-RS"/>
                        </w:rPr>
                        <w:t>Слика 17 - додавање плантаже</w:t>
                      </w:r>
                    </w:p>
                  </w:txbxContent>
                </v:textbox>
                <w10:wrap type="square"/>
              </v:shape>
            </w:pict>
          </mc:Fallback>
        </mc:AlternateContent>
      </w:r>
      <w:r w:rsidRPr="004C5D40">
        <w:rPr>
          <w:noProof/>
          <w:lang w:eastAsia="en-US"/>
        </w:rPr>
        <w:drawing>
          <wp:anchor distT="457200" distB="457200" distL="114300" distR="114300" simplePos="0" relativeHeight="251701248" behindDoc="0" locked="0" layoutInCell="1" allowOverlap="1" wp14:anchorId="6394DA97" wp14:editId="6092C5DE">
            <wp:simplePos x="0" y="0"/>
            <wp:positionH relativeFrom="margin">
              <wp:align>right</wp:align>
            </wp:positionH>
            <wp:positionV relativeFrom="paragraph">
              <wp:posOffset>0</wp:posOffset>
            </wp:positionV>
            <wp:extent cx="5943600" cy="30537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5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8EE">
        <w:rPr>
          <w:lang w:val="sr-Cyrl-RS"/>
        </w:rPr>
        <w:t xml:space="preserve">4.8 </w:t>
      </w:r>
      <w:r w:rsidR="00190190" w:rsidRPr="004C5D40">
        <w:rPr>
          <w:lang w:val="sr-Cyrl-RS"/>
        </w:rPr>
        <w:t>Додавање радника и улога</w:t>
      </w:r>
      <w:bookmarkEnd w:id="70"/>
    </w:p>
    <w:p w:rsidR="00816A50" w:rsidRDefault="00190190" w:rsidP="00816A50">
      <w:pPr>
        <w:rPr>
          <w:lang w:val="sr-Cyrl-RS"/>
        </w:rPr>
      </w:pPr>
      <w:r w:rsidRPr="004C5D40">
        <w:rPr>
          <w:lang w:val="sr-Cyrl-RS"/>
        </w:rPr>
        <w:t>Корисник бира за ког власника додаје радника, уноси корисничко име радника кога жели да дода и бира улогу коју жели да му додели</w:t>
      </w:r>
      <w:r w:rsidRPr="004C5D40">
        <w:t xml:space="preserve">. </w:t>
      </w:r>
      <w:r w:rsidRPr="004C5D40">
        <w:rPr>
          <w:lang w:val="sr-Cyrl-RS"/>
        </w:rPr>
        <w:t>Уколико кориснику не одговара ниједна од постојећих улога, могуће је креирање нових улога са изабраним именом и овлашћењима.</w:t>
      </w:r>
    </w:p>
    <w:p w:rsidR="00190190" w:rsidRPr="00816A50" w:rsidRDefault="00DE48B0" w:rsidP="00816A50">
      <w:r>
        <w:rPr>
          <w:noProof/>
          <w:lang w:eastAsia="en-US"/>
        </w:rPr>
        <w:lastRenderedPageBreak/>
        <mc:AlternateContent>
          <mc:Choice Requires="wps">
            <w:drawing>
              <wp:anchor distT="0" distB="0" distL="114300" distR="114300" simplePos="0" relativeHeight="251710464" behindDoc="0" locked="0" layoutInCell="1" allowOverlap="1" wp14:anchorId="79BDCEE1" wp14:editId="01B689E6">
                <wp:simplePos x="0" y="0"/>
                <wp:positionH relativeFrom="margin">
                  <wp:align>right</wp:align>
                </wp:positionH>
                <wp:positionV relativeFrom="paragraph">
                  <wp:posOffset>6825615</wp:posOffset>
                </wp:positionV>
                <wp:extent cx="5934075" cy="635"/>
                <wp:effectExtent l="0" t="0" r="9525" b="0"/>
                <wp:wrapSquare wrapText="bothSides"/>
                <wp:docPr id="42" name="Text Box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F86333" w:rsidRDefault="00BC2117" w:rsidP="00DE48B0">
                            <w:pPr>
                              <w:pStyle w:val="Caption"/>
                              <w:jc w:val="center"/>
                              <w:rPr>
                                <w:noProof/>
                                <w:sz w:val="24"/>
                              </w:rPr>
                            </w:pPr>
                            <w:r>
                              <w:rPr>
                                <w:lang w:val="sr-Cyrl-RS"/>
                              </w:rPr>
                              <w:t>Слика 19 - листа раника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9BDCEE1" id="Text Box 42" o:spid="_x0000_s1041" type="#_x0000_t202" style="position:absolute;left:0;text-align:left;margin-left:416.05pt;margin-top:537.45pt;width:467.2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" stroked="f">
                <v:textbox style="mso-fit-shape-to-text:t" inset="0,0,0,0">
                  <w:txbxContent>
                    <w:p w:rsidR="00BC2117" w:rsidRPr="00F86333" w:rsidRDefault="00BC2117" w:rsidP="00DE48B0">
                      <w:pPr>
                        <w:pStyle w:val="Caption"/>
                        <w:jc w:val="center"/>
                        <w:rPr>
                          <w:noProof/>
                          <w:sz w:val="24"/>
                        </w:rPr>
                      </w:pPr>
                      <w:r>
                        <w:rPr>
                          <w:lang w:val="sr-Cyrl-RS"/>
                        </w:rPr>
                        <w:t>Слика 19 - листа раника</w:t>
                      </w:r>
                    </w:p>
                  </w:txbxContent>
                </v:textbox>
                <w10:wrap type="square" anchorx="margin"/>
              </v:shape>
            </w:pict>
          </mc:Fallback>
        </mc:AlternateContent>
      </w:r>
      <w:r>
        <w:rPr>
          <w:noProof/>
          <w:lang w:eastAsia="en-US"/>
        </w:rPr>
        <mc:AlternateContent>
          <mc:Choice Requires="wps">
            <w:drawing>
              <wp:anchor distT="0" distB="0" distL="114300" distR="114300" simplePos="0" relativeHeight="251708416" behindDoc="0" locked="0" layoutInCell="1" allowOverlap="1" wp14:anchorId="52D4EF48" wp14:editId="4DEC75E0">
                <wp:simplePos x="0" y="0"/>
                <wp:positionH relativeFrom="margin">
                  <wp:align>right</wp:align>
                </wp:positionH>
                <wp:positionV relativeFrom="paragraph">
                  <wp:posOffset>4513580</wp:posOffset>
                </wp:positionV>
                <wp:extent cx="5934075" cy="635"/>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CE0D40" w:rsidRDefault="00BC2117" w:rsidP="00DE48B0">
                            <w:pPr>
                              <w:pStyle w:val="Caption"/>
                              <w:ind w:firstLine="0"/>
                              <w:jc w:val="center"/>
                              <w:rPr>
                                <w:sz w:val="24"/>
                                <w:lang w:val="sr-Cyrl-RS"/>
                              </w:rPr>
                            </w:pPr>
                            <w:r>
                              <w:rPr>
                                <w:lang w:val="sr-Cyrl-RS"/>
                              </w:rPr>
                              <w:t>Слика 18- додавање улоге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2D4EF48" id="Text Box 36" o:spid="_x0000_s1042" type="#_x0000_t202" style="position:absolute;left:0;text-align:left;margin-left:416.05pt;margin-top:355.4pt;width:467.25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7GWMAIAAGc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" stroked="f">
                <v:textbox style="mso-fit-shape-to-text:t" inset="0,0,0,0">
                  <w:txbxContent>
                    <w:p w:rsidR="00BC2117" w:rsidRPr="00CE0D40" w:rsidRDefault="00BC2117" w:rsidP="00DE48B0">
                      <w:pPr>
                        <w:pStyle w:val="Caption"/>
                        <w:ind w:firstLine="0"/>
                        <w:jc w:val="center"/>
                        <w:rPr>
                          <w:sz w:val="24"/>
                          <w:lang w:val="sr-Cyrl-RS"/>
                        </w:rPr>
                      </w:pPr>
                      <w:r>
                        <w:rPr>
                          <w:lang w:val="sr-Cyrl-RS"/>
                        </w:rPr>
                        <w:t>Слика 18- додавање улоге</w:t>
                      </w:r>
                    </w:p>
                  </w:txbxContent>
                </v:textbox>
                <w10:wrap type="square" anchorx="margin"/>
              </v:shape>
            </w:pict>
          </mc:Fallback>
        </mc:AlternateContent>
      </w:r>
      <w:r w:rsidR="00816A50">
        <w:rPr>
          <w:lang w:val="sr-Cyrl-RS"/>
        </w:rPr>
        <w:t xml:space="preserve"> </w:t>
      </w:r>
      <w:r w:rsidR="00190190" w:rsidRPr="004C5D40">
        <w:rPr>
          <w:lang w:val="sr-Cyrl-RS"/>
        </w:rPr>
        <w:t>Корисник такође може да мења улоге постојећим радницима или да их отпусти уколико има одговарајуће дозволе.</w:t>
      </w:r>
      <w:r w:rsidR="00190190" w:rsidRPr="004C5D40">
        <w:rPr>
          <w:noProof/>
        </w:rPr>
        <w:t xml:space="preserve"> </w:t>
      </w:r>
      <w:r w:rsidR="00816A50" w:rsidRPr="004C5D40">
        <w:rPr>
          <w:noProof/>
          <w:lang w:eastAsia="en-US"/>
        </w:rPr>
        <w:drawing>
          <wp:anchor distT="182880" distB="457200" distL="114300" distR="114300" simplePos="0" relativeHeight="251704320" behindDoc="0" locked="0" layoutInCell="1" allowOverlap="1" wp14:anchorId="0372DF41" wp14:editId="68EB8206">
            <wp:simplePos x="0" y="0"/>
            <wp:positionH relativeFrom="margin">
              <wp:align>right</wp:align>
            </wp:positionH>
            <wp:positionV relativeFrom="paragraph">
              <wp:posOffset>0</wp:posOffset>
            </wp:positionV>
            <wp:extent cx="5934456" cy="4599432"/>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456" cy="45994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A50" w:rsidRPr="004C5D40">
        <w:rPr>
          <w:noProof/>
          <w:lang w:eastAsia="en-US"/>
        </w:rPr>
        <w:drawing>
          <wp:anchor distT="457200" distB="457200" distL="114300" distR="114300" simplePos="0" relativeHeight="251705344" behindDoc="0" locked="0" layoutInCell="1" allowOverlap="1" wp14:anchorId="2DE80FF9" wp14:editId="3AB99D99">
            <wp:simplePos x="0" y="0"/>
            <wp:positionH relativeFrom="margin">
              <wp:align>right</wp:align>
            </wp:positionH>
            <wp:positionV relativeFrom="paragraph">
              <wp:posOffset>5172075</wp:posOffset>
            </wp:positionV>
            <wp:extent cx="5934075" cy="1682115"/>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1682115"/>
                    </a:xfrm>
                    <a:prstGeom prst="rect">
                      <a:avLst/>
                    </a:prstGeom>
                    <a:noFill/>
                    <a:ln>
                      <a:noFill/>
                    </a:ln>
                  </pic:spPr>
                </pic:pic>
              </a:graphicData>
            </a:graphic>
            <wp14:sizeRelV relativeFrom="margin">
              <wp14:pctHeight>0</wp14:pctHeight>
            </wp14:sizeRelV>
          </wp:anchor>
        </w:drawing>
      </w:r>
    </w:p>
    <w:p w:rsidR="00190190" w:rsidRPr="004C5D40" w:rsidRDefault="004D78EE" w:rsidP="00BC4E3B">
      <w:pPr>
        <w:pStyle w:val="Heading2"/>
        <w:rPr>
          <w:lang w:val="sr-Cyrl-RS"/>
        </w:rPr>
      </w:pPr>
      <w:bookmarkStart w:id="71" w:name="_Toc480710346"/>
      <w:r>
        <w:rPr>
          <w:lang w:val="sr-Cyrl-RS"/>
        </w:rPr>
        <w:lastRenderedPageBreak/>
        <w:t xml:space="preserve">4.9 </w:t>
      </w:r>
      <w:r w:rsidR="00190190" w:rsidRPr="004C5D40">
        <w:rPr>
          <w:lang w:val="sr-Cyrl-RS"/>
        </w:rPr>
        <w:t>Приказ статистике</w:t>
      </w:r>
      <w:bookmarkEnd w:id="71"/>
    </w:p>
    <w:p w:rsidR="00190190" w:rsidRPr="004C5D40" w:rsidRDefault="00D73F35" w:rsidP="00D73F35">
      <w:pPr>
        <w:rPr>
          <w:lang w:val="sr-Cyrl-RS"/>
        </w:rPr>
      </w:pPr>
      <w:r>
        <w:rPr>
          <w:noProof/>
          <w:lang w:eastAsia="en-US"/>
        </w:rPr>
        <mc:AlternateContent>
          <mc:Choice Requires="wps">
            <w:drawing>
              <wp:anchor distT="0" distB="0" distL="114300" distR="114300" simplePos="0" relativeHeight="251712512" behindDoc="0" locked="0" layoutInCell="1" allowOverlap="1" wp14:anchorId="7DDFBDC3" wp14:editId="0B7FD11D">
                <wp:simplePos x="0" y="0"/>
                <wp:positionH relativeFrom="margin">
                  <wp:align>right</wp:align>
                </wp:positionH>
                <wp:positionV relativeFrom="paragraph">
                  <wp:posOffset>4359275</wp:posOffset>
                </wp:positionV>
                <wp:extent cx="5942965" cy="635"/>
                <wp:effectExtent l="0" t="0" r="635" b="0"/>
                <wp:wrapSquare wrapText="bothSides"/>
                <wp:docPr id="43" name="Text Box 43"/>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rsidR="00BC2117" w:rsidRPr="00EA7815" w:rsidRDefault="00BC2117" w:rsidP="00D73F35">
                            <w:pPr>
                              <w:pStyle w:val="Caption"/>
                              <w:ind w:firstLine="0"/>
                              <w:jc w:val="center"/>
                              <w:rPr>
                                <w:noProof/>
                                <w:sz w:val="24"/>
                              </w:rPr>
                            </w:pPr>
                            <w:r>
                              <w:rPr>
                                <w:lang w:val="sr-Cyrl-RS"/>
                              </w:rPr>
                              <w:t>Слика 20 - листа плантажа са статискику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DDFBDC3" id="Text Box 43" o:spid="_x0000_s1043" type="#_x0000_t202" style="position:absolute;left:0;text-align:left;margin-left:416.75pt;margin-top:343.25pt;width:467.9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ilMQIAAGcEAAAOAAAAZHJzL2Uyb0RvYy54bWysVFFv2yAQfp+0/4B4X5ykTbZ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" stroked="f">
                <v:textbox style="mso-fit-shape-to-text:t" inset="0,0,0,0">
                  <w:txbxContent>
                    <w:p w:rsidR="00BC2117" w:rsidRPr="00EA7815" w:rsidRDefault="00BC2117" w:rsidP="00D73F35">
                      <w:pPr>
                        <w:pStyle w:val="Caption"/>
                        <w:ind w:firstLine="0"/>
                        <w:jc w:val="center"/>
                        <w:rPr>
                          <w:noProof/>
                          <w:sz w:val="24"/>
                        </w:rPr>
                      </w:pPr>
                      <w:r>
                        <w:rPr>
                          <w:lang w:val="sr-Cyrl-RS"/>
                        </w:rPr>
                        <w:t>Слика 20 - листа плантажа са статискику</w:t>
                      </w:r>
                    </w:p>
                  </w:txbxContent>
                </v:textbox>
                <w10:wrap type="square" anchorx="margin"/>
              </v:shape>
            </w:pict>
          </mc:Fallback>
        </mc:AlternateContent>
      </w:r>
      <w:r w:rsidRPr="004C5D40">
        <w:rPr>
          <w:noProof/>
          <w:lang w:eastAsia="en-US"/>
        </w:rPr>
        <w:drawing>
          <wp:anchor distT="457200" distB="457200" distL="114300" distR="114300" simplePos="0" relativeHeight="251706368" behindDoc="0" locked="0" layoutInCell="1" allowOverlap="1" wp14:anchorId="4185EEF9" wp14:editId="4A2D8B17">
            <wp:simplePos x="0" y="0"/>
            <wp:positionH relativeFrom="margin">
              <wp:align>right</wp:align>
            </wp:positionH>
            <wp:positionV relativeFrom="paragraph">
              <wp:posOffset>1277620</wp:posOffset>
            </wp:positionV>
            <wp:extent cx="5942965" cy="3033395"/>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2965" cy="3033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На страници је приказан списак плантажа. Корисник може изабрати за коју страницу жели да види статистику.</w:t>
      </w:r>
      <w:r>
        <w:rPr>
          <w:lang w:val="sr-Cyrl-RS"/>
        </w:rPr>
        <w:t xml:space="preserve"> </w:t>
      </w:r>
      <w:r w:rsidRPr="004C5D40">
        <w:rPr>
          <w:lang w:val="sr-Cyrl-RS"/>
        </w:rPr>
        <w:t xml:space="preserve">Доступне су три врсте статистичких графика : график нутриционистичких вредности, график влажности земљишта и графике временске прогнозе у наредном периоду. </w:t>
      </w:r>
    </w:p>
    <w:p w:rsidR="00D73F35" w:rsidRDefault="00D73F35" w:rsidP="00D73F35">
      <w:pPr>
        <w:keepNext/>
        <w:ind w:firstLine="0"/>
        <w:jc w:val="center"/>
      </w:pPr>
      <w:r w:rsidRPr="004C5D40">
        <w:rPr>
          <w:noProof/>
          <w:lang w:eastAsia="en-US"/>
        </w:rPr>
        <w:lastRenderedPageBreak/>
        <w:drawing>
          <wp:inline distT="0" distB="0" distL="0" distR="0" wp14:anchorId="503DD9E1" wp14:editId="6FDC757C">
            <wp:extent cx="5600700" cy="2295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2461" cy="2304444"/>
                    </a:xfrm>
                    <a:prstGeom prst="rect">
                      <a:avLst/>
                    </a:prstGeom>
                    <a:noFill/>
                    <a:ln>
                      <a:noFill/>
                    </a:ln>
                  </pic:spPr>
                </pic:pic>
              </a:graphicData>
            </a:graphic>
          </wp:inline>
        </w:drawing>
      </w:r>
    </w:p>
    <w:p w:rsidR="00190190" w:rsidRPr="004C5D40" w:rsidRDefault="00490327" w:rsidP="00D73F35">
      <w:pPr>
        <w:pStyle w:val="Caption"/>
        <w:jc w:val="center"/>
        <w:rPr>
          <w:lang w:val="sr-Cyrl-RS"/>
        </w:rPr>
      </w:pPr>
      <w:r>
        <w:rPr>
          <w:lang w:val="sr-Cyrl-RS"/>
        </w:rPr>
        <w:t>Слика 21</w:t>
      </w:r>
      <w:r w:rsidR="00D73F35">
        <w:rPr>
          <w:lang w:val="sr-Cyrl-RS"/>
        </w:rPr>
        <w:t>- тип графика</w:t>
      </w:r>
    </w:p>
    <w:p w:rsidR="00190190" w:rsidRPr="004C5D40" w:rsidRDefault="004D78EE" w:rsidP="00BC4E3B">
      <w:pPr>
        <w:pStyle w:val="Heading2"/>
        <w:rPr>
          <w:lang w:val="sr-Cyrl-RS"/>
        </w:rPr>
      </w:pPr>
      <w:bookmarkStart w:id="72" w:name="_Toc480710347"/>
      <w:r>
        <w:rPr>
          <w:lang w:val="sr-Cyrl-RS"/>
        </w:rPr>
        <w:t xml:space="preserve">4.10 </w:t>
      </w:r>
      <w:r w:rsidR="00190190" w:rsidRPr="004C5D40">
        <w:rPr>
          <w:lang w:val="sr-Cyrl-RS"/>
        </w:rPr>
        <w:t>Додавање и брисање биљних култура</w:t>
      </w:r>
      <w:bookmarkEnd w:id="72"/>
    </w:p>
    <w:p w:rsidR="00190190" w:rsidRPr="004C5D40" w:rsidRDefault="00490327" w:rsidP="00190190">
      <w:pPr>
        <w:rPr>
          <w:lang w:val="sr-Cyrl-RS"/>
        </w:rPr>
      </w:pPr>
      <w:r>
        <w:rPr>
          <w:noProof/>
          <w:lang w:eastAsia="en-US"/>
        </w:rPr>
        <mc:AlternateContent>
          <mc:Choice Requires="wps">
            <w:drawing>
              <wp:anchor distT="0" distB="0" distL="114300" distR="114300" simplePos="0" relativeHeight="251715584" behindDoc="0" locked="0" layoutInCell="1" allowOverlap="1" wp14:anchorId="779413B3" wp14:editId="06C4AB66">
                <wp:simplePos x="0" y="0"/>
                <wp:positionH relativeFrom="margin">
                  <wp:align>right</wp:align>
                </wp:positionH>
                <wp:positionV relativeFrom="paragraph">
                  <wp:posOffset>4867275</wp:posOffset>
                </wp:positionV>
                <wp:extent cx="5934075" cy="635"/>
                <wp:effectExtent l="0" t="0" r="9525" b="0"/>
                <wp:wrapSquare wrapText="bothSides"/>
                <wp:docPr id="44" name="Text Box 4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C2117" w:rsidRPr="00A266CB" w:rsidRDefault="00BC2117" w:rsidP="00D73F35">
                            <w:pPr>
                              <w:pStyle w:val="Caption"/>
                              <w:jc w:val="center"/>
                              <w:rPr>
                                <w:noProof/>
                                <w:sz w:val="24"/>
                              </w:rPr>
                            </w:pPr>
                            <w:r>
                              <w:rPr>
                                <w:lang w:val="sr-Cyrl-RS"/>
                              </w:rPr>
                              <w:t>Слика 22-  културе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79413B3" id="Text Box 44" o:spid="_x0000_s1044" type="#_x0000_t202" style="position:absolute;left:0;text-align:left;margin-left:416.05pt;margin-top:383.25pt;width:467.25pt;height:.05pt;z-index:251715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" stroked="f">
                <v:textbox style="mso-fit-shape-to-text:t" inset="0,0,0,0">
                  <w:txbxContent>
                    <w:p w:rsidR="00BC2117" w:rsidRPr="00A266CB" w:rsidRDefault="00BC2117" w:rsidP="00D73F35">
                      <w:pPr>
                        <w:pStyle w:val="Caption"/>
                        <w:jc w:val="center"/>
                        <w:rPr>
                          <w:noProof/>
                          <w:sz w:val="24"/>
                        </w:rPr>
                      </w:pPr>
                      <w:r>
                        <w:rPr>
                          <w:lang w:val="sr-Cyrl-RS"/>
                        </w:rPr>
                        <w:t>Слика 22-  културе</w:t>
                      </w:r>
                    </w:p>
                  </w:txbxContent>
                </v:textbox>
                <w10:wrap type="square" anchorx="margin"/>
              </v:shape>
            </w:pict>
          </mc:Fallback>
        </mc:AlternateContent>
      </w:r>
      <w:r w:rsidRPr="004C5D40">
        <w:rPr>
          <w:noProof/>
          <w:lang w:eastAsia="en-US"/>
        </w:rPr>
        <w:drawing>
          <wp:anchor distT="457200" distB="457200" distL="114300" distR="114300" simplePos="0" relativeHeight="251713536" behindDoc="0" locked="0" layoutInCell="1" allowOverlap="1" wp14:anchorId="41F014C9" wp14:editId="325A4DB8">
            <wp:simplePos x="0" y="0"/>
            <wp:positionH relativeFrom="margin">
              <wp:align>right</wp:align>
            </wp:positionH>
            <wp:positionV relativeFrom="paragraph">
              <wp:posOffset>1535430</wp:posOffset>
            </wp:positionV>
            <wp:extent cx="5934456" cy="3328416"/>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456" cy="3328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Корисник има могућност додавања култура, подкултура и произвођача. Подкултура је везана за културу док се произвођач додаје независно. При додавању културе корисник може изабрати да ли ће култура бити видљива и другим власницима . Осим тога могуће је излистати све културе које су му видљиве и обрисати оне које је </w:t>
      </w:r>
      <w:r w:rsidR="00190190" w:rsidRPr="004C5D40">
        <w:rPr>
          <w:lang w:val="sr-Cyrl-RS"/>
        </w:rPr>
        <w:lastRenderedPageBreak/>
        <w:t>додао он или неко од његових радника.</w:t>
      </w:r>
    </w:p>
    <w:p w:rsidR="00190190" w:rsidRPr="004C5D40" w:rsidRDefault="00190190" w:rsidP="00190190">
      <w:pPr>
        <w:rPr>
          <w:lang w:val="sr-Cyrl-RS"/>
        </w:rPr>
      </w:pPr>
    </w:p>
    <w:p w:rsidR="00D73F35" w:rsidRDefault="00D73F35" w:rsidP="00490327">
      <w:pPr>
        <w:pStyle w:val="Heading2"/>
        <w:ind w:firstLine="0"/>
      </w:pPr>
    </w:p>
    <w:p w:rsidR="00190190" w:rsidRPr="004C5D40" w:rsidRDefault="004D78EE" w:rsidP="00D73F35">
      <w:pPr>
        <w:pStyle w:val="Heading2"/>
      </w:pPr>
      <w:bookmarkStart w:id="73" w:name="_Toc480710348"/>
      <w:r>
        <w:rPr>
          <w:lang w:val="sr-Cyrl-RS"/>
        </w:rPr>
        <w:t xml:space="preserve">4.11 </w:t>
      </w:r>
      <w:r w:rsidR="00190190" w:rsidRPr="004C5D40">
        <w:t>Додавање мерача и повезивање мерача са плантажом</w:t>
      </w:r>
      <w:bookmarkEnd w:id="73"/>
    </w:p>
    <w:p w:rsidR="00190190" w:rsidRPr="004C5D40" w:rsidRDefault="00190190" w:rsidP="00190190">
      <w:pPr>
        <w:rPr>
          <w:lang w:val="sr-Cyrl-RS"/>
        </w:rPr>
      </w:pPr>
    </w:p>
    <w:p w:rsidR="00D73F35" w:rsidRPr="00D73F35" w:rsidRDefault="00D73F35" w:rsidP="00D73F35">
      <w:pPr>
        <w:rPr>
          <w:lang w:val="sr-Cyrl-RS"/>
        </w:rPr>
      </w:pPr>
      <w:r>
        <w:rPr>
          <w:noProof/>
          <w:lang w:eastAsia="en-US"/>
        </w:rPr>
        <mc:AlternateContent>
          <mc:Choice Requires="wps">
            <w:drawing>
              <wp:anchor distT="0" distB="0" distL="114300" distR="114300" simplePos="0" relativeHeight="251718656" behindDoc="0" locked="0" layoutInCell="1" allowOverlap="1" wp14:anchorId="672F240D" wp14:editId="1686F698">
                <wp:simplePos x="0" y="0"/>
                <wp:positionH relativeFrom="column">
                  <wp:posOffset>-8890</wp:posOffset>
                </wp:positionH>
                <wp:positionV relativeFrom="paragraph">
                  <wp:posOffset>3811905</wp:posOffset>
                </wp:positionV>
                <wp:extent cx="5952490" cy="635"/>
                <wp:effectExtent l="0" t="0" r="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5952490" cy="635"/>
                        </a:xfrm>
                        <a:prstGeom prst="rect">
                          <a:avLst/>
                        </a:prstGeom>
                        <a:solidFill>
                          <a:prstClr val="white"/>
                        </a:solidFill>
                        <a:ln>
                          <a:noFill/>
                        </a:ln>
                      </wps:spPr>
                      <wps:txbx>
                        <w:txbxContent>
                          <w:p w:rsidR="00BC2117" w:rsidRPr="000C535B" w:rsidRDefault="00BC2117" w:rsidP="00D73F35">
                            <w:pPr>
                              <w:pStyle w:val="Caption"/>
                              <w:jc w:val="center"/>
                              <w:rPr>
                                <w:noProof/>
                                <w:sz w:val="24"/>
                              </w:rPr>
                            </w:pPr>
                            <w:r>
                              <w:t>Слика 23</w:t>
                            </w:r>
                            <w:r w:rsidRPr="00E5340E">
                              <w:t>- мерачи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72F240D" id="Text Box 45" o:spid="_x0000_s1045" type="#_x0000_t202" style="position:absolute;left:0;text-align:left;margin-left:-.7pt;margin-top:300.15pt;width:468.7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" stroked="f">
                <v:textbox style="mso-fit-shape-to-text:t" inset="0,0,0,0">
                  <w:txbxContent>
                    <w:p w:rsidR="00BC2117" w:rsidRPr="000C535B" w:rsidRDefault="00BC2117" w:rsidP="00D73F35">
                      <w:pPr>
                        <w:pStyle w:val="Caption"/>
                        <w:jc w:val="center"/>
                        <w:rPr>
                          <w:noProof/>
                          <w:sz w:val="24"/>
                        </w:rPr>
                      </w:pPr>
                      <w:proofErr w:type="spellStart"/>
                      <w:r>
                        <w:t>Слика</w:t>
                      </w:r>
                      <w:proofErr w:type="spellEnd"/>
                      <w:r>
                        <w:t xml:space="preserve"> 23</w:t>
                      </w:r>
                      <w:r w:rsidRPr="00E5340E">
                        <w:t xml:space="preserve">- </w:t>
                      </w:r>
                      <w:proofErr w:type="spellStart"/>
                      <w:r w:rsidRPr="00E5340E">
                        <w:t>мерачи</w:t>
                      </w:r>
                      <w:proofErr w:type="spellEnd"/>
                    </w:p>
                  </w:txbxContent>
                </v:textbox>
                <w10:wrap type="square"/>
              </v:shape>
            </w:pict>
          </mc:Fallback>
        </mc:AlternateContent>
      </w:r>
      <w:r w:rsidRPr="004C5D40">
        <w:rPr>
          <w:noProof/>
          <w:lang w:eastAsia="en-US"/>
        </w:rPr>
        <w:drawing>
          <wp:anchor distT="457200" distB="457200" distL="114300" distR="114300" simplePos="0" relativeHeight="251716608" behindDoc="0" locked="0" layoutInCell="1" allowOverlap="1">
            <wp:simplePos x="0" y="0"/>
            <wp:positionH relativeFrom="margin">
              <wp:align>right</wp:align>
            </wp:positionH>
            <wp:positionV relativeFrom="paragraph">
              <wp:posOffset>1112520</wp:posOffset>
            </wp:positionV>
            <wp:extent cx="5952490" cy="264223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2490" cy="264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190" w:rsidRPr="004C5D40">
        <w:rPr>
          <w:lang w:val="sr-Cyrl-RS"/>
        </w:rPr>
        <w:t xml:space="preserve">Кликом на мапу се додаје маркер који представља мерач, могуће је додати више мерача. Кликом на дугме сачувај се сви мерачи који су тренутно на мапи додају у базу. Осим тога могуће је обрисати последњи додати мерач </w:t>
      </w:r>
      <w:r>
        <w:rPr>
          <w:lang w:val="sr-Cyrl-RS"/>
        </w:rPr>
        <w:t>или обрисати све мераче са мапе</w:t>
      </w:r>
    </w:p>
    <w:p w:rsidR="00190190" w:rsidRDefault="00190190" w:rsidP="00190190">
      <w:pPr>
        <w:rPr>
          <w:lang w:val="sr-Cyrl-RS"/>
        </w:rPr>
      </w:pPr>
      <w:r w:rsidRPr="004C5D40">
        <w:rPr>
          <w:lang w:val="sr-Cyrl-RS"/>
        </w:rPr>
        <w:t>Повезивање се врши тако што се изабере плантажа и мерач са којим је треба повезати. Плантажа се бира из падајућег менија, а мерач кликом на маркер. Изабрани мерач је обојен плавом бојом док су сви остали црвени.</w:t>
      </w:r>
      <w:r w:rsidR="00D73F35">
        <w:rPr>
          <w:lang w:val="sr-Cyrl-RS"/>
        </w:rPr>
        <w:t xml:space="preserve"> </w:t>
      </w:r>
    </w:p>
    <w:p w:rsidR="00D73F35" w:rsidRDefault="00D73F35" w:rsidP="00190190">
      <w:pPr>
        <w:rPr>
          <w:lang w:val="sr-Cyrl-RS"/>
        </w:rPr>
      </w:pPr>
    </w:p>
    <w:p w:rsidR="00D73F35" w:rsidRDefault="00D73F35" w:rsidP="00190190">
      <w:pPr>
        <w:rPr>
          <w:lang w:val="sr-Cyrl-RS"/>
        </w:rPr>
      </w:pPr>
    </w:p>
    <w:p w:rsidR="00D73F35" w:rsidRPr="00D73F35" w:rsidRDefault="00D73F35" w:rsidP="00D73F35">
      <w:pPr>
        <w:rPr>
          <w:lang w:val="sr-Cyrl-RS"/>
        </w:rPr>
      </w:pPr>
    </w:p>
    <w:p w:rsidR="00190190" w:rsidRPr="004C5D40" w:rsidRDefault="00190190" w:rsidP="00D73F35">
      <w:pPr>
        <w:ind w:firstLine="0"/>
        <w:rPr>
          <w:lang w:val="sr-Cyrl-RS"/>
        </w:rPr>
      </w:pPr>
    </w:p>
    <w:sectPr w:rsidR="00190190" w:rsidRPr="004C5D40">
      <w:headerReference w:type="default" r:id="rId41"/>
      <w:footerReference w:type="default" r:id="rId42"/>
      <w:footerReference w:type="first" r:id="rId43"/>
      <w:pgSz w:w="12240" w:h="15840"/>
      <w:pgMar w:top="1440" w:right="1440" w:bottom="1440" w:left="1440" w:header="720" w:footer="576"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Boban" w:date="2017-05-08T22:43:00Z" w:initials="B">
    <w:p w:rsidR="00784E23" w:rsidRDefault="00784E23">
      <w:pPr>
        <w:pStyle w:val="CommentText"/>
        <w:rPr>
          <w:lang w:val="sr-Cyrl-RS"/>
        </w:rPr>
      </w:pPr>
      <w:r>
        <w:rPr>
          <w:rStyle w:val="CommentReference"/>
        </w:rPr>
        <w:annotationRef/>
      </w:r>
      <w:r>
        <w:rPr>
          <w:lang w:val="sr-Cyrl-RS"/>
        </w:rPr>
        <w:t>Није лоше, али може знатно боље.</w:t>
      </w:r>
    </w:p>
    <w:p w:rsidR="00784E23" w:rsidRDefault="00784E23">
      <w:pPr>
        <w:pStyle w:val="CommentText"/>
        <w:rPr>
          <w:lang w:val="sr-Cyrl-RS"/>
        </w:rPr>
      </w:pPr>
      <w:r>
        <w:rPr>
          <w:lang w:val="sr-Cyrl-RS"/>
        </w:rPr>
        <w:t>Доста паушалних изјава у делу који описује намену и контекст производа.</w:t>
      </w:r>
    </w:p>
    <w:p w:rsidR="00784E23" w:rsidRDefault="00784E23">
      <w:pPr>
        <w:pStyle w:val="CommentText"/>
        <w:rPr>
          <w:lang w:val="sr-Cyrl-RS"/>
        </w:rPr>
      </w:pPr>
      <w:r>
        <w:rPr>
          <w:lang w:val="sr-Cyrl-RS"/>
        </w:rPr>
        <w:t>Доста нетачности на дијаграмима случајева коришћења.</w:t>
      </w:r>
    </w:p>
    <w:p w:rsidR="00784E23" w:rsidRPr="00784E23" w:rsidRDefault="00784E23">
      <w:pPr>
        <w:pStyle w:val="CommentText"/>
        <w:rPr>
          <w:lang w:val="sr-Cyrl-RS"/>
        </w:rPr>
      </w:pPr>
      <w:r>
        <w:rPr>
          <w:lang w:val="sr-Cyrl-RS"/>
        </w:rPr>
        <w:t>Погледати и остале коментаре.</w:t>
      </w:r>
      <w:bookmarkStart w:id="5" w:name="_GoBack"/>
      <w:bookmarkEnd w:id="5"/>
    </w:p>
  </w:comment>
  <w:comment w:id="9" w:author="Boban" w:date="2017-05-08T22:30:00Z" w:initials="B">
    <w:p w:rsidR="00C933F2" w:rsidRPr="00C933F2" w:rsidRDefault="00C933F2">
      <w:pPr>
        <w:pStyle w:val="CommentText"/>
        <w:rPr>
          <w:lang w:val="sr-Cyrl-RS"/>
        </w:rPr>
      </w:pPr>
      <w:r>
        <w:rPr>
          <w:rStyle w:val="CommentReference"/>
        </w:rPr>
        <w:annotationRef/>
      </w:r>
      <w:r>
        <w:rPr>
          <w:lang w:val="sr-Cyrl-RS"/>
        </w:rPr>
        <w:t>Не служи овај систем за управљање запосленима.</w:t>
      </w:r>
    </w:p>
  </w:comment>
  <w:comment w:id="11" w:author="Boban" w:date="2017-05-08T22:31:00Z" w:initials="B">
    <w:p w:rsidR="006D5FF6" w:rsidRPr="006D5FF6" w:rsidRDefault="006D5FF6">
      <w:pPr>
        <w:pStyle w:val="CommentText"/>
        <w:rPr>
          <w:lang w:val="sr-Cyrl-RS"/>
        </w:rPr>
      </w:pPr>
      <w:r>
        <w:rPr>
          <w:rStyle w:val="CommentReference"/>
        </w:rPr>
        <w:annotationRef/>
      </w:r>
      <w:r>
        <w:rPr>
          <w:lang w:val="sr-Cyrl-RS"/>
        </w:rPr>
        <w:t>Приступ радницима?</w:t>
      </w:r>
    </w:p>
  </w:comment>
  <w:comment w:id="12" w:author="Boban" w:date="2017-05-08T22:32:00Z" w:initials="B">
    <w:p w:rsidR="006D5FF6" w:rsidRPr="006D5FF6" w:rsidRDefault="006D5FF6">
      <w:pPr>
        <w:pStyle w:val="CommentText"/>
        <w:rPr>
          <w:lang w:val="sr-Cyrl-RS"/>
        </w:rPr>
      </w:pPr>
      <w:r>
        <w:rPr>
          <w:rStyle w:val="CommentReference"/>
        </w:rPr>
        <w:annotationRef/>
      </w:r>
      <w:r>
        <w:rPr>
          <w:rStyle w:val="CommentReference"/>
          <w:lang w:val="sr-Cyrl-RS"/>
        </w:rPr>
        <w:t>Није ово апликација за запошљавање.</w:t>
      </w:r>
    </w:p>
  </w:comment>
  <w:comment w:id="13" w:author="Boban" w:date="2017-05-08T22:32:00Z" w:initials="B">
    <w:p w:rsidR="006E6D2C" w:rsidRPr="006E6D2C" w:rsidRDefault="006E6D2C">
      <w:pPr>
        <w:pStyle w:val="CommentText"/>
        <w:rPr>
          <w:lang w:val="sr-Cyrl-RS"/>
        </w:rPr>
      </w:pPr>
      <w:r>
        <w:rPr>
          <w:rStyle w:val="CommentReference"/>
        </w:rPr>
        <w:annotationRef/>
      </w:r>
      <w:r>
        <w:rPr>
          <w:lang w:val="sr-Cyrl-RS"/>
        </w:rPr>
        <w:t>Ког сервиса?</w:t>
      </w:r>
    </w:p>
  </w:comment>
  <w:comment w:id="14" w:author="Boban" w:date="2017-05-08T22:33:00Z" w:initials="B">
    <w:p w:rsidR="0059489D" w:rsidRPr="0059489D" w:rsidRDefault="0059489D">
      <w:pPr>
        <w:pStyle w:val="CommentText"/>
        <w:rPr>
          <w:lang w:val="sr-Cyrl-RS"/>
        </w:rPr>
      </w:pPr>
      <w:r>
        <w:rPr>
          <w:rStyle w:val="CommentReference"/>
        </w:rPr>
        <w:annotationRef/>
      </w:r>
      <w:r>
        <w:rPr>
          <w:lang w:val="sr-Cyrl-RS"/>
        </w:rPr>
        <w:t>А шта ако се не претплати?</w:t>
      </w:r>
    </w:p>
  </w:comment>
  <w:comment w:id="19" w:author="Boban" w:date="2017-05-08T22:34:00Z" w:initials="B">
    <w:p w:rsidR="00174991" w:rsidRPr="00174991" w:rsidRDefault="00174991">
      <w:pPr>
        <w:pStyle w:val="CommentText"/>
        <w:rPr>
          <w:lang w:val="sr-Cyrl-RS"/>
        </w:rPr>
      </w:pPr>
      <w:r>
        <w:rPr>
          <w:rStyle w:val="CommentReference"/>
        </w:rPr>
        <w:annotationRef/>
      </w:r>
      <w:r>
        <w:rPr>
          <w:lang w:val="sr-Cyrl-RS"/>
        </w:rPr>
        <w:t>Наслов на дну стране.</w:t>
      </w:r>
    </w:p>
  </w:comment>
  <w:comment w:id="23" w:author="Boban" w:date="2017-05-08T22:35:00Z" w:initials="B">
    <w:p w:rsidR="000D24F6" w:rsidRPr="000D24F6" w:rsidRDefault="000D24F6">
      <w:pPr>
        <w:pStyle w:val="CommentText"/>
        <w:rPr>
          <w:lang w:val="sr-Cyrl-RS"/>
        </w:rPr>
      </w:pPr>
      <w:r>
        <w:rPr>
          <w:rStyle w:val="CommentReference"/>
        </w:rPr>
        <w:annotationRef/>
      </w:r>
      <w:r>
        <w:rPr>
          <w:lang w:val="sr-Cyrl-RS"/>
        </w:rPr>
        <w:t>Одакле вам хидролошке прогнозе?</w:t>
      </w:r>
    </w:p>
  </w:comment>
  <w:comment w:id="24" w:author="Boban" w:date="2017-05-08T22:35:00Z" w:initials="B">
    <w:p w:rsidR="00F463EE" w:rsidRPr="00F463EE" w:rsidRDefault="00F463EE">
      <w:pPr>
        <w:pStyle w:val="CommentText"/>
        <w:rPr>
          <w:lang w:val="sr-Cyrl-RS"/>
        </w:rPr>
      </w:pPr>
      <w:r>
        <w:rPr>
          <w:rStyle w:val="CommentReference"/>
        </w:rPr>
        <w:annotationRef/>
      </w:r>
      <w:r>
        <w:rPr>
          <w:lang w:val="sr-Cyrl-RS"/>
        </w:rPr>
        <w:t xml:space="preserve">То и није нека </w:t>
      </w:r>
      <w:r w:rsidR="009B205E">
        <w:rPr>
          <w:lang w:val="sr-Cyrl-RS"/>
        </w:rPr>
        <w:t xml:space="preserve">кључна </w:t>
      </w:r>
      <w:r>
        <w:rPr>
          <w:lang w:val="sr-Cyrl-RS"/>
        </w:rPr>
        <w:t>предност.</w:t>
      </w:r>
    </w:p>
  </w:comment>
  <w:comment w:id="27" w:author="Boban" w:date="2017-05-08T22:36:00Z" w:initials="B">
    <w:p w:rsidR="00052C3A" w:rsidRPr="00052C3A" w:rsidRDefault="00052C3A">
      <w:pPr>
        <w:pStyle w:val="CommentText"/>
        <w:rPr>
          <w:lang w:val="sr-Cyrl-RS"/>
        </w:rPr>
      </w:pPr>
      <w:r>
        <w:rPr>
          <w:rStyle w:val="CommentReference"/>
        </w:rPr>
        <w:annotationRef/>
      </w:r>
      <w:r>
        <w:rPr>
          <w:lang w:val="sr-Cyrl-RS"/>
        </w:rPr>
        <w:t>???</w:t>
      </w:r>
    </w:p>
  </w:comment>
  <w:comment w:id="30" w:author="Boban" w:date="2017-05-08T22:37:00Z" w:initials="B">
    <w:p w:rsidR="00407D94" w:rsidRPr="00407D94" w:rsidRDefault="00407D94">
      <w:pPr>
        <w:pStyle w:val="CommentText"/>
        <w:rPr>
          <w:lang w:val="sr-Cyrl-RS"/>
        </w:rPr>
      </w:pPr>
      <w:r>
        <w:rPr>
          <w:rStyle w:val="CommentReference"/>
        </w:rPr>
        <w:annotationRef/>
      </w:r>
      <w:r>
        <w:rPr>
          <w:lang w:val="sr-Cyrl-RS"/>
        </w:rPr>
        <w:t>Ком?</w:t>
      </w:r>
    </w:p>
  </w:comment>
  <w:comment w:id="31" w:author="Boban" w:date="2017-05-08T22:37:00Z" w:initials="B">
    <w:p w:rsidR="00B13D9F" w:rsidRPr="00B13D9F" w:rsidRDefault="00B13D9F">
      <w:pPr>
        <w:pStyle w:val="CommentText"/>
        <w:rPr>
          <w:lang w:val="sr-Cyrl-RS"/>
        </w:rPr>
      </w:pPr>
      <w:r>
        <w:rPr>
          <w:rStyle w:val="CommentReference"/>
        </w:rPr>
        <w:annotationRef/>
      </w:r>
      <w:r>
        <w:rPr>
          <w:lang w:val="sr-Cyrl-RS"/>
        </w:rPr>
        <w:t>Ово су детаљи имплементације и није им место овде.</w:t>
      </w:r>
    </w:p>
  </w:comment>
  <w:comment w:id="43" w:author="Boban" w:date="2017-05-08T22:38:00Z" w:initials="B">
    <w:p w:rsidR="009D1F47" w:rsidRPr="009D1F47" w:rsidRDefault="009D1F47">
      <w:pPr>
        <w:pStyle w:val="CommentText"/>
        <w:rPr>
          <w:lang w:val="sr-Cyrl-RS"/>
        </w:rPr>
      </w:pPr>
      <w:r>
        <w:rPr>
          <w:rStyle w:val="CommentReference"/>
        </w:rPr>
        <w:annotationRef/>
      </w:r>
      <w:r>
        <w:rPr>
          <w:lang w:val="sr-Cyrl-RS"/>
        </w:rPr>
        <w:t>Наслов на дну стране.</w:t>
      </w:r>
    </w:p>
  </w:comment>
  <w:comment w:id="44" w:author="Boban" w:date="2017-05-08T22:40:00Z" w:initials="B">
    <w:p w:rsidR="009D1F47" w:rsidRDefault="009D1F47">
      <w:pPr>
        <w:pStyle w:val="CommentText"/>
        <w:rPr>
          <w:lang w:val="sr-Cyrl-RS"/>
        </w:rPr>
      </w:pPr>
      <w:r>
        <w:rPr>
          <w:rStyle w:val="CommentReference"/>
        </w:rPr>
        <w:annotationRef/>
      </w:r>
      <w:r>
        <w:rPr>
          <w:lang w:val="sr-Cyrl-RS"/>
        </w:rPr>
        <w:t xml:space="preserve">Да ли је </w:t>
      </w:r>
      <w:r w:rsidR="00087F32">
        <w:rPr>
          <w:lang w:val="sr-Cyrl-RS"/>
        </w:rPr>
        <w:t>„Д</w:t>
      </w:r>
      <w:r>
        <w:rPr>
          <w:lang w:val="sr-Cyrl-RS"/>
        </w:rPr>
        <w:t>обијање дозволе</w:t>
      </w:r>
      <w:r w:rsidR="00087F32">
        <w:rPr>
          <w:lang w:val="sr-Cyrl-RS"/>
        </w:rPr>
        <w:t>“</w:t>
      </w:r>
      <w:r>
        <w:rPr>
          <w:lang w:val="sr-Cyrl-RS"/>
        </w:rPr>
        <w:t xml:space="preserve"> неопходно сваки пут када желим да радим нешто у апликацији (на пример да прегледам плантаже)?</w:t>
      </w:r>
    </w:p>
    <w:p w:rsidR="00087F32" w:rsidRPr="009D1F47" w:rsidRDefault="00087F32">
      <w:pPr>
        <w:pStyle w:val="CommentText"/>
        <w:rPr>
          <w:lang w:val="sr-Cyrl-RS"/>
        </w:rPr>
      </w:pPr>
      <w:r>
        <w:rPr>
          <w:lang w:val="sr-Cyrl-RS"/>
        </w:rPr>
        <w:t>Исто питање важи и за „Пријављивање на систем“.</w:t>
      </w:r>
    </w:p>
  </w:comment>
  <w:comment w:id="48" w:author="Boban" w:date="2017-05-08T22:41:00Z" w:initials="B">
    <w:p w:rsidR="00477E12" w:rsidRPr="00477E12" w:rsidRDefault="00477E12">
      <w:pPr>
        <w:pStyle w:val="CommentText"/>
        <w:rPr>
          <w:lang w:val="sr-Cyrl-RS"/>
        </w:rPr>
      </w:pPr>
      <w:r>
        <w:rPr>
          <w:rStyle w:val="CommentReference"/>
        </w:rPr>
        <w:annotationRef/>
      </w:r>
      <w:r>
        <w:rPr>
          <w:lang w:val="sr-Cyrl-RS"/>
        </w:rPr>
        <w:t>Зашто „Приказ плантажа“ укључује „Додељивање имања“?</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27DC" w:rsidRDefault="003127DC">
      <w:r>
        <w:separator/>
      </w:r>
    </w:p>
    <w:p w:rsidR="003127DC" w:rsidRDefault="003127DC"/>
  </w:endnote>
  <w:endnote w:type="continuationSeparator" w:id="0">
    <w:p w:rsidR="003127DC" w:rsidRDefault="003127DC">
      <w:r>
        <w:continuationSeparator/>
      </w:r>
    </w:p>
    <w:p w:rsidR="003127DC" w:rsidRDefault="00312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Garamond">
    <w:panose1 w:val="02020404030301010803"/>
    <w:charset w:val="EE"/>
    <w:family w:val="roman"/>
    <w:pitch w:val="variable"/>
    <w:sig w:usb0="00000287" w:usb1="00000000" w:usb2="00000000" w:usb3="00000000" w:csb0="0000009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5546393"/>
      <w:docPartObj>
        <w:docPartGallery w:val="Page Numbers (Bottom of Page)"/>
        <w:docPartUnique/>
      </w:docPartObj>
    </w:sdtPr>
    <w:sdtEndPr>
      <w:rPr>
        <w:noProof/>
      </w:rPr>
    </w:sdtEndPr>
    <w:sdtContent>
      <w:p w:rsidR="00BC2117" w:rsidRDefault="00BC2117">
        <w:pPr>
          <w:pStyle w:val="Footer"/>
          <w:jc w:val="right"/>
        </w:pPr>
        <w:r>
          <w:fldChar w:fldCharType="begin"/>
        </w:r>
        <w:r>
          <w:instrText xml:space="preserve"> PAGE   \* MERGEFORMAT </w:instrText>
        </w:r>
        <w:r>
          <w:fldChar w:fldCharType="separate"/>
        </w:r>
        <w:r w:rsidR="00784E23">
          <w:rPr>
            <w:noProof/>
          </w:rPr>
          <w:t>31</w:t>
        </w:r>
        <w:r>
          <w:rPr>
            <w:noProof/>
          </w:rPr>
          <w:fldChar w:fldCharType="end"/>
        </w:r>
      </w:p>
    </w:sdtContent>
  </w:sdt>
  <w:p w:rsidR="00BC2117" w:rsidRDefault="00BC21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2117" w:rsidRPr="00805499" w:rsidRDefault="00BC2117" w:rsidP="00805499">
    <w:pPr>
      <w:pStyle w:val="Footer"/>
      <w:jc w:val="center"/>
      <w:rPr>
        <w:sz w:val="28"/>
        <w:szCs w:val="28"/>
        <w:lang w:val="sr-Cyrl-RS"/>
      </w:rPr>
    </w:pPr>
    <w:r>
      <w:rPr>
        <w:sz w:val="28"/>
        <w:szCs w:val="28"/>
        <w:lang w:val="sr-Cyrl-RS"/>
      </w:rPr>
      <w:t>Април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27DC" w:rsidRDefault="003127DC">
      <w:r>
        <w:separator/>
      </w:r>
    </w:p>
    <w:p w:rsidR="003127DC" w:rsidRDefault="003127DC"/>
  </w:footnote>
  <w:footnote w:type="continuationSeparator" w:id="0">
    <w:p w:rsidR="003127DC" w:rsidRDefault="003127DC">
      <w:r>
        <w:continuationSeparator/>
      </w:r>
    </w:p>
    <w:p w:rsidR="003127DC" w:rsidRDefault="003127D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2117" w:rsidRDefault="00BC2117">
    <w:pPr>
      <w:pStyle w:val="Header"/>
    </w:pPr>
    <w:r>
      <w:rPr>
        <w:noProof/>
        <w:lang w:eastAsia="en-US"/>
      </w:rPr>
      <w:drawing>
        <wp:anchor distT="0" distB="0" distL="114300" distR="114300" simplePos="0" relativeHeight="251659264" behindDoc="0" locked="0" layoutInCell="1" allowOverlap="1" wp14:anchorId="307392C8" wp14:editId="5CD2CBB6">
          <wp:simplePos x="0" y="0"/>
          <wp:positionH relativeFrom="margin">
            <wp:posOffset>5603875</wp:posOffset>
          </wp:positionH>
          <wp:positionV relativeFrom="paragraph">
            <wp:posOffset>-133350</wp:posOffset>
          </wp:positionV>
          <wp:extent cx="935990" cy="342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Tima.png"/>
                  <pic:cNvPicPr/>
                </pic:nvPicPr>
                <pic:blipFill>
                  <a:blip r:embed="rId1">
                    <a:extLst>
                      <a:ext uri="{28A0092B-C50C-407E-A947-70E740481C1C}">
                        <a14:useLocalDpi xmlns:a14="http://schemas.microsoft.com/office/drawing/2010/main" val="0"/>
                      </a:ext>
                    </a:extLst>
                  </a:blip>
                  <a:stretch>
                    <a:fillRect/>
                  </a:stretch>
                </pic:blipFill>
                <pic:spPr>
                  <a:xfrm>
                    <a:off x="0" y="0"/>
                    <a:ext cx="935990" cy="3429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4061731"/>
    <w:multiLevelType w:val="hybridMultilevel"/>
    <w:tmpl w:val="EE6E8D98"/>
    <w:lvl w:ilvl="0" w:tplc="C9EA9EDC">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nsid w:val="219D48C4"/>
    <w:multiLevelType w:val="hybridMultilevel"/>
    <w:tmpl w:val="9B1864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B20334"/>
    <w:multiLevelType w:val="hybridMultilevel"/>
    <w:tmpl w:val="2628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525C3F"/>
    <w:multiLevelType w:val="hybridMultilevel"/>
    <w:tmpl w:val="39A0FFD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7">
    <w:nsid w:val="47F246FA"/>
    <w:multiLevelType w:val="multilevel"/>
    <w:tmpl w:val="591637D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55FF6EFB"/>
    <w:multiLevelType w:val="hybridMultilevel"/>
    <w:tmpl w:val="B344A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95E4110"/>
    <w:multiLevelType w:val="hybridMultilevel"/>
    <w:tmpl w:val="D0B67880"/>
    <w:lvl w:ilvl="0" w:tplc="5406BD6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4804A1"/>
    <w:multiLevelType w:val="hybridMultilevel"/>
    <w:tmpl w:val="74543804"/>
    <w:lvl w:ilvl="0" w:tplc="24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29B69DE"/>
    <w:multiLevelType w:val="hybridMultilevel"/>
    <w:tmpl w:val="807E0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4"/>
  </w:num>
  <w:num w:numId="3">
    <w:abstractNumId w:val="0"/>
  </w:num>
  <w:num w:numId="4">
    <w:abstractNumId w:val="0"/>
  </w:num>
  <w:num w:numId="5">
    <w:abstractNumId w:val="8"/>
  </w:num>
  <w:num w:numId="6">
    <w:abstractNumId w:val="7"/>
  </w:num>
  <w:num w:numId="7">
    <w:abstractNumId w:val="3"/>
  </w:num>
  <w:num w:numId="8">
    <w:abstractNumId w:val="11"/>
  </w:num>
  <w:num w:numId="9">
    <w:abstractNumId w:val="5"/>
  </w:num>
  <w:num w:numId="10">
    <w:abstractNumId w:val="10"/>
  </w:num>
  <w:num w:numId="11">
    <w:abstractNumId w:val="2"/>
  </w:num>
  <w:num w:numId="12">
    <w:abstractNumId w:val="9"/>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0D2"/>
    <w:rsid w:val="00017BE2"/>
    <w:rsid w:val="00052C3A"/>
    <w:rsid w:val="00061BC4"/>
    <w:rsid w:val="000622F0"/>
    <w:rsid w:val="0007704D"/>
    <w:rsid w:val="000810F5"/>
    <w:rsid w:val="00087F32"/>
    <w:rsid w:val="000A2058"/>
    <w:rsid w:val="000D24F6"/>
    <w:rsid w:val="000E457F"/>
    <w:rsid w:val="000F7B94"/>
    <w:rsid w:val="00115155"/>
    <w:rsid w:val="0013086F"/>
    <w:rsid w:val="00143D58"/>
    <w:rsid w:val="00161209"/>
    <w:rsid w:val="00174991"/>
    <w:rsid w:val="00190190"/>
    <w:rsid w:val="001A5FFA"/>
    <w:rsid w:val="001A60D2"/>
    <w:rsid w:val="001E2CC8"/>
    <w:rsid w:val="00251BEE"/>
    <w:rsid w:val="00251F1B"/>
    <w:rsid w:val="00260A41"/>
    <w:rsid w:val="002640D8"/>
    <w:rsid w:val="002B69A8"/>
    <w:rsid w:val="003127DC"/>
    <w:rsid w:val="0031284D"/>
    <w:rsid w:val="00322F43"/>
    <w:rsid w:val="00347929"/>
    <w:rsid w:val="0036645C"/>
    <w:rsid w:val="00374034"/>
    <w:rsid w:val="00385BD0"/>
    <w:rsid w:val="0039506B"/>
    <w:rsid w:val="003B3E60"/>
    <w:rsid w:val="003F03DD"/>
    <w:rsid w:val="00407D94"/>
    <w:rsid w:val="00431BE9"/>
    <w:rsid w:val="00432C7A"/>
    <w:rsid w:val="00432E13"/>
    <w:rsid w:val="00445C84"/>
    <w:rsid w:val="004677A6"/>
    <w:rsid w:val="00477E12"/>
    <w:rsid w:val="00490327"/>
    <w:rsid w:val="004B4652"/>
    <w:rsid w:val="004C5D40"/>
    <w:rsid w:val="004D348B"/>
    <w:rsid w:val="004D78EE"/>
    <w:rsid w:val="004E7F07"/>
    <w:rsid w:val="00547C9E"/>
    <w:rsid w:val="0055136B"/>
    <w:rsid w:val="00592F8E"/>
    <w:rsid w:val="0059489D"/>
    <w:rsid w:val="005A10A2"/>
    <w:rsid w:val="005A59FB"/>
    <w:rsid w:val="005B32AF"/>
    <w:rsid w:val="005B5310"/>
    <w:rsid w:val="00606BD1"/>
    <w:rsid w:val="00616D9E"/>
    <w:rsid w:val="0064720F"/>
    <w:rsid w:val="00675216"/>
    <w:rsid w:val="00691F56"/>
    <w:rsid w:val="006D4761"/>
    <w:rsid w:val="006D5FF6"/>
    <w:rsid w:val="006E6D2C"/>
    <w:rsid w:val="006F20EF"/>
    <w:rsid w:val="00723E4A"/>
    <w:rsid w:val="00747F7C"/>
    <w:rsid w:val="007617C4"/>
    <w:rsid w:val="007727B9"/>
    <w:rsid w:val="00784E23"/>
    <w:rsid w:val="0079020F"/>
    <w:rsid w:val="007A6B6C"/>
    <w:rsid w:val="00805499"/>
    <w:rsid w:val="00816A50"/>
    <w:rsid w:val="00861CE4"/>
    <w:rsid w:val="008D2A66"/>
    <w:rsid w:val="008F7360"/>
    <w:rsid w:val="00926A62"/>
    <w:rsid w:val="00933252"/>
    <w:rsid w:val="0093651F"/>
    <w:rsid w:val="009409C2"/>
    <w:rsid w:val="0095174D"/>
    <w:rsid w:val="0095528C"/>
    <w:rsid w:val="00997957"/>
    <w:rsid w:val="009B205E"/>
    <w:rsid w:val="009D1F47"/>
    <w:rsid w:val="00A00311"/>
    <w:rsid w:val="00A56D68"/>
    <w:rsid w:val="00A61852"/>
    <w:rsid w:val="00A831A6"/>
    <w:rsid w:val="00A867B8"/>
    <w:rsid w:val="00A90619"/>
    <w:rsid w:val="00AB09EE"/>
    <w:rsid w:val="00AC7A60"/>
    <w:rsid w:val="00B020D9"/>
    <w:rsid w:val="00B041D3"/>
    <w:rsid w:val="00B04B82"/>
    <w:rsid w:val="00B13D9F"/>
    <w:rsid w:val="00B21143"/>
    <w:rsid w:val="00B71310"/>
    <w:rsid w:val="00B92FB9"/>
    <w:rsid w:val="00B97275"/>
    <w:rsid w:val="00BC2117"/>
    <w:rsid w:val="00BC4E3B"/>
    <w:rsid w:val="00BD1381"/>
    <w:rsid w:val="00C02A62"/>
    <w:rsid w:val="00C15B5E"/>
    <w:rsid w:val="00C562E9"/>
    <w:rsid w:val="00C57341"/>
    <w:rsid w:val="00C663DB"/>
    <w:rsid w:val="00C933F2"/>
    <w:rsid w:val="00CB31D7"/>
    <w:rsid w:val="00CE3EBE"/>
    <w:rsid w:val="00D54F63"/>
    <w:rsid w:val="00D731F0"/>
    <w:rsid w:val="00D73F35"/>
    <w:rsid w:val="00DB2676"/>
    <w:rsid w:val="00DE48B0"/>
    <w:rsid w:val="00E00806"/>
    <w:rsid w:val="00E07C76"/>
    <w:rsid w:val="00E63CFA"/>
    <w:rsid w:val="00E64286"/>
    <w:rsid w:val="00E72C82"/>
    <w:rsid w:val="00EA00E0"/>
    <w:rsid w:val="00EB6345"/>
    <w:rsid w:val="00F05C94"/>
    <w:rsid w:val="00F36619"/>
    <w:rsid w:val="00F463EE"/>
    <w:rsid w:val="00F74413"/>
    <w:rsid w:val="00FD3574"/>
    <w:rsid w:val="00FF1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List Number"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Strong" w:uiPriority="22" w:qFormat="1"/>
    <w:lsdException w:name="Emphasis" w:uiPriority="20" w:qFormat="1"/>
    <w:lsdException w:name="Table Grid" w:semiHidden="0" w:uiPriority="39" w:unhideWhenUsed="0"/>
    <w:lsdException w:name="Placeholder Text" w:uiPriority="2"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D54F63"/>
    <w:pPr>
      <w:ind w:firstLine="720"/>
      <w:jc w:val="both"/>
    </w:pPr>
    <w:rPr>
      <w:rFonts w:ascii="Calibri" w:hAnsi="Calibri"/>
      <w:sz w:val="24"/>
    </w:rPr>
  </w:style>
  <w:style w:type="paragraph" w:styleId="Heading1">
    <w:name w:val="heading 1"/>
    <w:basedOn w:val="Heading2"/>
    <w:next w:val="Normal"/>
    <w:link w:val="Heading1Char"/>
    <w:uiPriority w:val="9"/>
    <w:qFormat/>
    <w:rsid w:val="004B4652"/>
    <w:pPr>
      <w:ind w:firstLine="288"/>
      <w:outlineLvl w:val="0"/>
    </w:pPr>
    <w:rPr>
      <w:rFonts w:ascii="Calibri Light" w:hAnsi="Calibri Light"/>
      <w:b/>
      <w:sz w:val="52"/>
      <w:lang w:val="sr-Cyrl-RS"/>
    </w:rPr>
  </w:style>
  <w:style w:type="paragraph" w:styleId="Heading2">
    <w:name w:val="heading 2"/>
    <w:basedOn w:val="Normal"/>
    <w:next w:val="Normal"/>
    <w:link w:val="Heading2Char"/>
    <w:uiPriority w:val="9"/>
    <w:unhideWhenUsed/>
    <w:qFormat/>
    <w:rsid w:val="004B4652"/>
    <w:pPr>
      <w:keepNext/>
      <w:keepLines/>
      <w:shd w:val="clear" w:color="auto" w:fill="FFFFFF" w:themeFill="background1"/>
      <w:spacing w:before="240" w:after="240" w:line="360" w:lineRule="auto"/>
      <w:jc w:val="left"/>
      <w:outlineLvl w:val="1"/>
    </w:pPr>
    <w:rPr>
      <w:rFonts w:eastAsiaTheme="majorEastAsia" w:cstheme="majorBidi"/>
      <w:color w:val="9B2D1F" w:themeColor="accent2"/>
      <w:sz w:val="40"/>
      <w:szCs w:val="28"/>
    </w:rPr>
  </w:style>
  <w:style w:type="paragraph" w:styleId="Heading3">
    <w:name w:val="heading 3"/>
    <w:basedOn w:val="Normal"/>
    <w:next w:val="Normal"/>
    <w:link w:val="Heading3Char"/>
    <w:uiPriority w:val="9"/>
    <w:unhideWhenUsed/>
    <w:qFormat/>
    <w:rsid w:val="004B4652"/>
    <w:pPr>
      <w:keepNext/>
      <w:keepLines/>
      <w:spacing w:before="120" w:after="120"/>
      <w:ind w:firstLine="1008"/>
      <w:outlineLvl w:val="2"/>
    </w:pPr>
    <w:rPr>
      <w:rFonts w:ascii="Calibri Light" w:eastAsiaTheme="majorEastAsia" w:hAnsi="Calibri Light" w:cstheme="majorBidi"/>
      <w:color w:val="9B2D1F" w:themeColor="accent2"/>
      <w:sz w:val="32"/>
      <w:szCs w:val="24"/>
      <w:lang w:val="sr-Cyrl-RS"/>
    </w:rPr>
  </w:style>
  <w:style w:type="paragraph" w:styleId="Heading4">
    <w:name w:val="heading 4"/>
    <w:basedOn w:val="Normal"/>
    <w:next w:val="Normal"/>
    <w:link w:val="Heading4Char"/>
    <w:uiPriority w:val="9"/>
    <w:unhideWhenUsed/>
    <w:qFormat/>
    <w:rsid w:val="0095174D"/>
    <w:pPr>
      <w:keepNext/>
      <w:keepLines/>
      <w:spacing w:before="40" w:after="0"/>
      <w:outlineLvl w:val="3"/>
    </w:pPr>
    <w:rPr>
      <w:rFonts w:asciiTheme="majorHAnsi" w:eastAsiaTheme="majorEastAsia" w:hAnsiTheme="majorHAnsi" w:cstheme="majorBidi"/>
      <w:i/>
      <w:iCs/>
      <w:color w:val="9D3511" w:themeColor="accent1" w:themeShade="BF"/>
    </w:rPr>
  </w:style>
  <w:style w:type="paragraph" w:styleId="Heading5">
    <w:name w:val="heading 5"/>
    <w:basedOn w:val="Normal"/>
    <w:next w:val="Normal"/>
    <w:link w:val="Heading5Char"/>
    <w:uiPriority w:val="9"/>
    <w:semiHidden/>
    <w:unhideWhenUsed/>
    <w:qFormat/>
    <w:rsid w:val="0095174D"/>
    <w:pPr>
      <w:keepNext/>
      <w:keepLines/>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semiHidden/>
    <w:unhideWhenUsed/>
    <w:qFormat/>
    <w:rsid w:val="0095174D"/>
    <w:pPr>
      <w:keepNext/>
      <w:keepLines/>
      <w:spacing w:before="40" w:after="0"/>
      <w:outlineLvl w:val="5"/>
    </w:pPr>
    <w:rPr>
      <w:rFonts w:asciiTheme="majorHAnsi" w:eastAsiaTheme="majorEastAsia" w:hAnsiTheme="majorHAnsi" w:cstheme="majorBidi"/>
      <w:color w:val="69230B" w:themeColor="accent1" w:themeShade="80"/>
    </w:rPr>
  </w:style>
  <w:style w:type="paragraph" w:styleId="Heading7">
    <w:name w:val="heading 7"/>
    <w:basedOn w:val="Normal"/>
    <w:next w:val="Normal"/>
    <w:link w:val="Heading7Char"/>
    <w:uiPriority w:val="9"/>
    <w:semiHidden/>
    <w:unhideWhenUsed/>
    <w:qFormat/>
    <w:rsid w:val="0095174D"/>
    <w:pPr>
      <w:keepNext/>
      <w:keepLines/>
      <w:spacing w:before="40" w:after="0"/>
      <w:outlineLvl w:val="6"/>
    </w:pPr>
    <w:rPr>
      <w:rFonts w:asciiTheme="majorHAnsi" w:eastAsiaTheme="majorEastAsia" w:hAnsiTheme="majorHAnsi" w:cstheme="majorBidi"/>
      <w:i/>
      <w:iCs/>
      <w:color w:val="69230B" w:themeColor="accent1" w:themeShade="80"/>
    </w:rPr>
  </w:style>
  <w:style w:type="paragraph" w:styleId="Heading8">
    <w:name w:val="heading 8"/>
    <w:basedOn w:val="Normal"/>
    <w:next w:val="Normal"/>
    <w:link w:val="Heading8Char"/>
    <w:uiPriority w:val="9"/>
    <w:semiHidden/>
    <w:unhideWhenUsed/>
    <w:qFormat/>
    <w:rsid w:val="0095174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5174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652"/>
    <w:rPr>
      <w:rFonts w:ascii="Calibri Light" w:eastAsiaTheme="majorEastAsia" w:hAnsi="Calibri Light" w:cstheme="majorBidi"/>
      <w:color w:val="9B2D1F" w:themeColor="accent2"/>
      <w:sz w:val="52"/>
      <w:szCs w:val="28"/>
      <w:shd w:val="clear" w:color="auto" w:fill="FFFFFF" w:themeFill="background1"/>
      <w:lang w:val="sr-Cyrl-RS"/>
    </w:rPr>
  </w:style>
  <w:style w:type="character" w:customStyle="1" w:styleId="Heading2Char">
    <w:name w:val="Heading 2 Char"/>
    <w:basedOn w:val="DefaultParagraphFont"/>
    <w:link w:val="Heading2"/>
    <w:uiPriority w:val="9"/>
    <w:rsid w:val="004B4652"/>
    <w:rPr>
      <w:rFonts w:ascii="Calibri" w:eastAsiaTheme="majorEastAsia" w:hAnsi="Calibri" w:cstheme="majorBidi"/>
      <w:color w:val="9B2D1F" w:themeColor="accent2"/>
      <w:sz w:val="40"/>
      <w:szCs w:val="28"/>
      <w:shd w:val="clear" w:color="auto" w:fill="FFFFFF" w:themeFill="background1"/>
    </w:rPr>
  </w:style>
  <w:style w:type="character" w:customStyle="1" w:styleId="Heading3Char">
    <w:name w:val="Heading 3 Char"/>
    <w:basedOn w:val="DefaultParagraphFont"/>
    <w:link w:val="Heading3"/>
    <w:uiPriority w:val="9"/>
    <w:rsid w:val="004B4652"/>
    <w:rPr>
      <w:rFonts w:ascii="Calibri Light" w:eastAsiaTheme="majorEastAsia" w:hAnsi="Calibri Light" w:cstheme="majorBidi"/>
      <w:color w:val="9B2D1F" w:themeColor="accent2"/>
      <w:sz w:val="32"/>
      <w:szCs w:val="24"/>
      <w:lang w:val="sr-Cyrl-RS"/>
    </w:rPr>
  </w:style>
  <w:style w:type="character" w:customStyle="1" w:styleId="Heading4Char">
    <w:name w:val="Heading 4 Char"/>
    <w:basedOn w:val="DefaultParagraphFont"/>
    <w:link w:val="Heading4"/>
    <w:uiPriority w:val="9"/>
    <w:rsid w:val="0095174D"/>
    <w:rPr>
      <w:rFonts w:asciiTheme="majorHAnsi" w:eastAsiaTheme="majorEastAsia" w:hAnsiTheme="majorHAnsi" w:cstheme="majorBidi"/>
      <w:i/>
      <w:iCs/>
      <w:color w:val="9D3511" w:themeColor="accent1" w:themeShade="BF"/>
    </w:rPr>
  </w:style>
  <w:style w:type="character" w:customStyle="1" w:styleId="Heading5Char">
    <w:name w:val="Heading 5 Char"/>
    <w:basedOn w:val="DefaultParagraphFont"/>
    <w:link w:val="Heading5"/>
    <w:uiPriority w:val="9"/>
    <w:semiHidden/>
    <w:rsid w:val="0095174D"/>
    <w:rPr>
      <w:rFonts w:asciiTheme="majorHAnsi" w:eastAsiaTheme="majorEastAsia" w:hAnsiTheme="majorHAnsi" w:cstheme="majorBidi"/>
      <w:color w:val="9D3511" w:themeColor="accent1" w:themeShade="BF"/>
    </w:rPr>
  </w:style>
  <w:style w:type="character" w:customStyle="1" w:styleId="Heading6Char">
    <w:name w:val="Heading 6 Char"/>
    <w:basedOn w:val="DefaultParagraphFont"/>
    <w:link w:val="Heading6"/>
    <w:uiPriority w:val="9"/>
    <w:semiHidden/>
    <w:rsid w:val="0095174D"/>
    <w:rPr>
      <w:rFonts w:asciiTheme="majorHAnsi" w:eastAsiaTheme="majorEastAsia" w:hAnsiTheme="majorHAnsi" w:cstheme="majorBidi"/>
      <w:color w:val="69230B" w:themeColor="accent1" w:themeShade="80"/>
    </w:rPr>
  </w:style>
  <w:style w:type="character" w:customStyle="1" w:styleId="Heading7Char">
    <w:name w:val="Heading 7 Char"/>
    <w:basedOn w:val="DefaultParagraphFont"/>
    <w:link w:val="Heading7"/>
    <w:uiPriority w:val="9"/>
    <w:semiHidden/>
    <w:rsid w:val="0095174D"/>
    <w:rPr>
      <w:rFonts w:asciiTheme="majorHAnsi" w:eastAsiaTheme="majorEastAsia" w:hAnsiTheme="majorHAnsi" w:cstheme="majorBidi"/>
      <w:i/>
      <w:iCs/>
      <w:color w:val="69230B" w:themeColor="accent1" w:themeShade="80"/>
    </w:rPr>
  </w:style>
  <w:style w:type="character" w:customStyle="1" w:styleId="Heading8Char">
    <w:name w:val="Heading 8 Char"/>
    <w:basedOn w:val="DefaultParagraphFont"/>
    <w:link w:val="Heading8"/>
    <w:uiPriority w:val="9"/>
    <w:semiHidden/>
    <w:rsid w:val="0095174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5174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5174D"/>
    <w:pPr>
      <w:spacing w:after="200" w:line="240" w:lineRule="auto"/>
    </w:pPr>
    <w:rPr>
      <w:i/>
      <w:iCs/>
      <w:color w:val="696464" w:themeColor="text2"/>
      <w:sz w:val="18"/>
      <w:szCs w:val="18"/>
    </w:rPr>
  </w:style>
  <w:style w:type="paragraph" w:styleId="Title">
    <w:name w:val="Title"/>
    <w:basedOn w:val="Normal"/>
    <w:next w:val="Normal"/>
    <w:link w:val="TitleChar"/>
    <w:uiPriority w:val="10"/>
    <w:qFormat/>
    <w:rsid w:val="0095174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5174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5174D"/>
    <w:pPr>
      <w:numPr>
        <w:ilvl w:val="1"/>
      </w:numPr>
      <w:ind w:firstLine="720"/>
    </w:pPr>
    <w:rPr>
      <w:color w:val="5A5A5A" w:themeColor="text1" w:themeTint="A5"/>
      <w:spacing w:val="15"/>
    </w:rPr>
  </w:style>
  <w:style w:type="character" w:customStyle="1" w:styleId="SubtitleChar">
    <w:name w:val="Subtitle Char"/>
    <w:basedOn w:val="DefaultParagraphFont"/>
    <w:link w:val="Subtitle"/>
    <w:uiPriority w:val="11"/>
    <w:rsid w:val="0095174D"/>
    <w:rPr>
      <w:color w:val="5A5A5A" w:themeColor="text1" w:themeTint="A5"/>
      <w:spacing w:val="15"/>
    </w:rPr>
  </w:style>
  <w:style w:type="paragraph" w:styleId="TOCHeading">
    <w:name w:val="TOC Heading"/>
    <w:basedOn w:val="Heading1"/>
    <w:next w:val="Normal"/>
    <w:uiPriority w:val="39"/>
    <w:unhideWhenUsed/>
    <w:qFormat/>
    <w:rsid w:val="0095174D"/>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
    <w:name w:val="Grid Table 3 Accent 1"/>
    <w:basedOn w:val="TableNormal"/>
    <w:uiPriority w:val="48"/>
    <w:pPr>
      <w:spacing w:after="0" w:line="240" w:lineRule="auto"/>
    </w:pPr>
    <w:tblPr>
      <w:tblStyleRowBandSize w:val="1"/>
      <w:tblStyleColBandSize w:val="1"/>
      <w:tblInd w:w="0" w:type="dxa"/>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customStyle="1" w:styleId="ListTable7ColorfulAccent1">
    <w:name w:val="List Table 7 Colorful Accent 1"/>
    <w:basedOn w:val="TableNormal"/>
    <w:uiPriority w:val="52"/>
    <w:pPr>
      <w:spacing w:after="0" w:line="240" w:lineRule="auto"/>
    </w:pPr>
    <w:rPr>
      <w:color w:val="9D3511"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D3481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3481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3481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34817" w:themeColor="accent1"/>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
    <w:name w:val="Grid Table 5 Dark Accent 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customStyle="1" w:styleId="GridTable4Accent6">
    <w:name w:val="Grid Table 4 Accent 6"/>
    <w:basedOn w:val="TableNormal"/>
    <w:uiPriority w:val="49"/>
    <w:pPr>
      <w:spacing w:after="0" w:line="240" w:lineRule="auto"/>
    </w:pPr>
    <w:tblPr>
      <w:tblStyleRowBandSize w:val="1"/>
      <w:tblStyleColBandSize w:val="1"/>
      <w:tblInd w:w="0" w:type="dxa"/>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855D5D" w:themeColor="accent6"/>
          <w:left w:val="single" w:sz="4" w:space="0" w:color="855D5D" w:themeColor="accent6"/>
          <w:bottom w:val="single" w:sz="4" w:space="0" w:color="855D5D" w:themeColor="accent6"/>
          <w:right w:val="single" w:sz="4" w:space="0" w:color="855D5D" w:themeColor="accent6"/>
          <w:insideH w:val="nil"/>
          <w:insideV w:val="nil"/>
        </w:tcBorders>
        <w:shd w:val="clear" w:color="auto" w:fill="855D5D" w:themeFill="accent6"/>
      </w:tcPr>
    </w:tblStylePr>
    <w:tblStylePr w:type="lastRow">
      <w:rPr>
        <w:b/>
        <w:bCs/>
      </w:rPr>
      <w:tblPr/>
      <w:tcPr>
        <w:tcBorders>
          <w:top w:val="double" w:sz="4" w:space="0" w:color="855D5D" w:themeColor="accent6"/>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customStyle="1" w:styleId="GridTable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
    <w:name w:val="List Table 2 Accent 1"/>
    <w:basedOn w:val="TableNormal"/>
    <w:uiPriority w:val="47"/>
    <w:pPr>
      <w:spacing w:after="0" w:line="240" w:lineRule="auto"/>
    </w:pPr>
    <w:tblPr>
      <w:tblStyleRowBandSize w:val="1"/>
      <w:tblStyleColBandSize w:val="1"/>
      <w:tblInd w:w="0" w:type="dxa"/>
      <w:tblBorders>
        <w:top w:val="single" w:sz="4" w:space="0" w:color="EE8C69" w:themeColor="accent1" w:themeTint="99"/>
        <w:bottom w:val="single" w:sz="4" w:space="0" w:color="EE8C69" w:themeColor="accent1" w:themeTint="99"/>
        <w:insideH w:val="single" w:sz="4" w:space="0" w:color="EE8C69"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customStyle="1" w:styleId="ListTable1LightAccent2">
    <w:name w:val="List Table 1 Light Accent 2"/>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DE6A5C" w:themeColor="accent2" w:themeTint="99"/>
        </w:tcBorders>
      </w:tcPr>
    </w:tblStylePr>
    <w:tblStylePr w:type="lastRow">
      <w:rPr>
        <w:b/>
        <w:bCs/>
      </w:rPr>
      <w:tblPr/>
      <w:tcPr>
        <w:tcBorders>
          <w:top w:val="sing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character" w:styleId="PlaceholderText">
    <w:name w:val="Placeholder Text"/>
    <w:basedOn w:val="DefaultParagraphFont"/>
    <w:uiPriority w:val="2"/>
    <w:rPr>
      <w:i/>
      <w:iCs/>
      <w:color w:val="808080"/>
    </w:rPr>
  </w:style>
  <w:style w:type="table" w:customStyle="1"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customStyle="1" w:styleId="GridTable4Accent2">
    <w:name w:val="Grid Table 4 Accent 2"/>
    <w:basedOn w:val="TableNormal"/>
    <w:uiPriority w:val="49"/>
    <w:pPr>
      <w:spacing w:after="0" w:line="240" w:lineRule="auto"/>
    </w:pPr>
    <w:tblPr>
      <w:tblStyleRowBandSize w:val="1"/>
      <w:tblStyleColBandSize w:val="1"/>
      <w:tblInd w:w="0" w:type="dxa"/>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insideV w:val="nil"/>
        </w:tcBorders>
        <w:shd w:val="clear" w:color="auto" w:fill="9B2D1F" w:themeFill="accent2"/>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customStyle="1" w:styleId="PlainTable4">
    <w:name w:val="Plain Table 4"/>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
    <w:name w:val="Grid Table 1 Light Accent 6"/>
    <w:basedOn w:val="TableNormal"/>
    <w:uiPriority w:val="46"/>
    <w:pPr>
      <w:spacing w:after="0" w:line="240" w:lineRule="auto"/>
    </w:pPr>
    <w:tblPr>
      <w:tblStyleRowBandSize w:val="1"/>
      <w:tblStyleColBandSize w:val="1"/>
      <w:tblInd w:w="0" w:type="dxa"/>
      <w:tblBorders>
        <w:top w:val="single" w:sz="4" w:space="0" w:color="D0BCBC" w:themeColor="accent6" w:themeTint="66"/>
        <w:left w:val="single" w:sz="4" w:space="0" w:color="D0BCBC" w:themeColor="accent6" w:themeTint="66"/>
        <w:bottom w:val="single" w:sz="4" w:space="0" w:color="D0BCBC" w:themeColor="accent6" w:themeTint="66"/>
        <w:right w:val="single" w:sz="4" w:space="0" w:color="D0BCBC" w:themeColor="accent6" w:themeTint="66"/>
        <w:insideH w:val="single" w:sz="4" w:space="0" w:color="D0BCBC" w:themeColor="accent6" w:themeTint="66"/>
        <w:insideV w:val="single" w:sz="4" w:space="0" w:color="D0BCBC" w:themeColor="accent6" w:themeTint="66"/>
      </w:tblBorders>
      <w:tblCellMar>
        <w:top w:w="29" w:type="dxa"/>
        <w:left w:w="108" w:type="dxa"/>
        <w:bottom w:w="29" w:type="dxa"/>
        <w:right w:w="108" w:type="dxa"/>
      </w:tblCellMar>
    </w:tblPr>
    <w:tblStylePr w:type="firstRow">
      <w:rPr>
        <w:b/>
        <w:bCs/>
      </w:rPr>
      <w:tblPr/>
      <w:tcPr>
        <w:tcBorders>
          <w:bottom w:val="single" w:sz="12" w:space="0" w:color="B89A9A" w:themeColor="accent6" w:themeTint="99"/>
        </w:tcBorders>
      </w:tcPr>
    </w:tblStylePr>
    <w:tblStylePr w:type="lastRow">
      <w:rPr>
        <w:b/>
        <w:bCs/>
      </w:rPr>
      <w:tblPr/>
      <w:tcPr>
        <w:tcBorders>
          <w:top w:val="double" w:sz="2" w:space="0" w:color="B89A9A" w:themeColor="accent6" w:themeTint="99"/>
        </w:tcBorders>
      </w:tcPr>
    </w:tblStylePr>
    <w:tblStylePr w:type="firstCol">
      <w:rPr>
        <w:b/>
        <w:bCs/>
      </w:rPr>
    </w:tblStylePr>
    <w:tblStylePr w:type="lastCol">
      <w:rPr>
        <w:b/>
        <w:bCs/>
      </w:rPr>
    </w:tblStylePr>
  </w:style>
  <w:style w:type="table" w:customStyle="1" w:styleId="ListTable1LightAccent6">
    <w:name w:val="List Table 1 Light Accent 6"/>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B89A9A" w:themeColor="accent6" w:themeTint="99"/>
        </w:tcBorders>
      </w:tcPr>
    </w:tblStylePr>
    <w:tblStylePr w:type="lastRow">
      <w:rPr>
        <w:b/>
        <w:bCs/>
      </w:rPr>
      <w:tblPr/>
      <w:tcPr>
        <w:tcBorders>
          <w:top w:val="sing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paragraph" w:styleId="Footer">
    <w:name w:val="footer"/>
    <w:basedOn w:val="Normal"/>
    <w:link w:val="FooterChar"/>
    <w:uiPriority w:val="99"/>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
    <w:name w:val="Grid Table 1 Light Accent 1"/>
    <w:aliases w:val="Sample questionnaires table"/>
    <w:basedOn w:val="TableNormal"/>
    <w:uiPriority w:val="46"/>
    <w:pPr>
      <w:spacing w:after="0" w:line="240" w:lineRule="auto"/>
    </w:pPr>
    <w:tblPr>
      <w:tblStyleRowBandSize w:val="1"/>
      <w:tblStyleColBandSize w:val="1"/>
      <w:tblInd w:w="0" w:type="dxa"/>
      <w:tblBorders>
        <w:insideH w:val="single" w:sz="4" w:space="0" w:color="D34817"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D34817" w:themeColor="accent1"/>
          <w:right w:val="nil"/>
          <w:insideH w:val="nil"/>
          <w:insideV w:val="nil"/>
          <w:tl2br w:val="nil"/>
          <w:tr2bl w:val="nil"/>
        </w:tcBorders>
      </w:tcPr>
    </w:tblStylePr>
    <w:tblStylePr w:type="lastRow">
      <w:rPr>
        <w:b/>
        <w:bCs/>
      </w:rPr>
      <w:tblPr/>
      <w:tcPr>
        <w:tcBorders>
          <w:top w:val="double" w:sz="2" w:space="0" w:color="EE8C69" w:themeColor="accent1" w:themeTint="99"/>
        </w:tcBorders>
      </w:tcPr>
    </w:tblStylePr>
    <w:tblStylePr w:type="firstCol">
      <w:rPr>
        <w:b w:val="0"/>
        <w:bCs/>
      </w:rPr>
    </w:tblStylePr>
    <w:tblStylePr w:type="lastCol">
      <w:rPr>
        <w:b w:val="0"/>
        <w:bCs/>
      </w:rPr>
    </w:tblStylePr>
  </w:style>
  <w:style w:type="table" w:customStyle="1"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EE8C69" w:themeColor="accent1" w:themeTint="99"/>
        <w:bottom w:val="single" w:sz="2" w:space="0" w:color="EE8C69" w:themeColor="accent1" w:themeTint="99"/>
        <w:insideH w:val="single" w:sz="2" w:space="0" w:color="EE8C69" w:themeColor="accent1" w:themeTint="99"/>
        <w:insideV w:val="single" w:sz="2" w:space="0" w:color="EE8C69"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EE8C69" w:themeColor="accent1" w:themeTint="99"/>
          <w:insideH w:val="nil"/>
          <w:insideV w:val="nil"/>
        </w:tcBorders>
        <w:shd w:val="clear" w:color="auto" w:fill="FFFFFF" w:themeFill="background1"/>
      </w:tcPr>
    </w:tblStylePr>
    <w:tblStylePr w:type="lastRow">
      <w:rPr>
        <w:b/>
        <w:bCs/>
      </w:rPr>
      <w:tblPr/>
      <w:tcPr>
        <w:tcBorders>
          <w:top w:val="double" w:sz="2" w:space="0" w:color="EE8C6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customStyle="1" w:styleId="Logo">
    <w:name w:val="Logo"/>
    <w:basedOn w:val="Normal"/>
    <w:next w:val="Normal"/>
    <w:uiPriority w:val="1"/>
    <w:pPr>
      <w:spacing w:after="1440"/>
      <w:jc w:val="right"/>
    </w:pPr>
    <w:rPr>
      <w:color w:val="4E4A4A"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pPr>
      <w:jc w:val="right"/>
    </w:pPr>
    <w:rPr>
      <w:caps/>
    </w:rPr>
  </w:style>
  <w:style w:type="table" w:customStyle="1" w:styleId="GridTable3Accent3">
    <w:name w:val="Grid Table 3 Accent 3"/>
    <w:basedOn w:val="TableNormal"/>
    <w:uiPriority w:val="48"/>
    <w:pPr>
      <w:spacing w:after="0" w:line="240" w:lineRule="auto"/>
    </w:pPr>
    <w:tblPr>
      <w:tblStyleRowBandSize w:val="1"/>
      <w:tblStyleColBandSize w:val="1"/>
      <w:tblInd w:w="0" w:type="dxa"/>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bottom w:val="single" w:sz="4" w:space="0" w:color="C7BBA5" w:themeColor="accent3" w:themeTint="99"/>
        </w:tcBorders>
      </w:tcPr>
    </w:tblStylePr>
    <w:tblStylePr w:type="nwCell">
      <w:tblPr/>
      <w:tcPr>
        <w:tcBorders>
          <w:bottom w:val="single" w:sz="4" w:space="0" w:color="C7BBA5" w:themeColor="accent3" w:themeTint="99"/>
        </w:tcBorders>
      </w:tcPr>
    </w:tblStylePr>
    <w:tblStylePr w:type="seCell">
      <w:tblPr/>
      <w:tcPr>
        <w:tcBorders>
          <w:top w:val="single" w:sz="4" w:space="0" w:color="C7BBA5" w:themeColor="accent3" w:themeTint="99"/>
        </w:tcBorders>
      </w:tcPr>
    </w:tblStylePr>
    <w:tblStylePr w:type="swCell">
      <w:tblPr/>
      <w:tcPr>
        <w:tcBorders>
          <w:top w:val="single" w:sz="4" w:space="0" w:color="C7BBA5" w:themeColor="accent3" w:themeTint="99"/>
        </w:tcBorders>
      </w:tcPr>
    </w:tblStylePr>
  </w:style>
  <w:style w:type="table" w:customStyle="1" w:styleId="GridTable5DarkAccent3">
    <w:name w:val="Grid Table 5 Dark Accent 3"/>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customStyle="1" w:styleId="GridTable1LightAccent3">
    <w:name w:val="Grid Table 1 Light Accent 3"/>
    <w:basedOn w:val="TableNormal"/>
    <w:uiPriority w:val="46"/>
    <w:pPr>
      <w:spacing w:after="0" w:line="240" w:lineRule="auto"/>
    </w:pPr>
    <w:tblPr>
      <w:tblStyleRowBandSize w:val="1"/>
      <w:tblStyleColBandSize w:val="1"/>
      <w:tblInd w:w="0" w:type="dxa"/>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CellMar>
        <w:top w:w="0" w:type="dxa"/>
        <w:left w:w="108" w:type="dxa"/>
        <w:bottom w:w="0" w:type="dxa"/>
        <w:right w:w="108" w:type="dxa"/>
      </w:tblCellMar>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jc w:val="right"/>
    </w:pPr>
  </w:style>
  <w:style w:type="paragraph" w:styleId="Signature">
    <w:name w:val="Signature"/>
    <w:basedOn w:val="Normal"/>
    <w:link w:val="SignatureChar"/>
    <w:uiPriority w:val="1"/>
    <w:pPr>
      <w:spacing w:after="360" w:line="276" w:lineRule="auto"/>
      <w:jc w:val="center"/>
    </w:pPr>
    <w:rPr>
      <w:sz w:val="16"/>
      <w:szCs w:val="16"/>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pPr>
      <w:jc w:val="center"/>
    </w:pPr>
    <w:rPr>
      <w:sz w:val="20"/>
      <w:szCs w:val="20"/>
    </w:rPr>
  </w:style>
  <w:style w:type="paragraph" w:customStyle="1" w:styleId="Rightalign">
    <w:name w:val="Right align"/>
    <w:basedOn w:val="Normal"/>
    <w:uiPriority w:val="1"/>
    <w:pPr>
      <w:jc w:val="right"/>
    </w:pPr>
  </w:style>
  <w:style w:type="table" w:customStyle="1" w:styleId="GridTable1LightAccent2">
    <w:name w:val="Grid Table 1 Light Accent 2"/>
    <w:basedOn w:val="TableNormal"/>
    <w:uiPriority w:val="46"/>
    <w:pPr>
      <w:spacing w:after="0" w:line="240" w:lineRule="auto"/>
    </w:pPr>
    <w:tblPr>
      <w:tblStyleRowBandSize w:val="1"/>
      <w:tblStyleColBandSize w:val="1"/>
      <w:tblInd w:w="0" w:type="dxa"/>
      <w:tblBorders>
        <w:top w:val="single" w:sz="4" w:space="0" w:color="E99C92" w:themeColor="accent2" w:themeTint="66"/>
        <w:left w:val="single" w:sz="4" w:space="0" w:color="E99C92" w:themeColor="accent2" w:themeTint="66"/>
        <w:bottom w:val="single" w:sz="4" w:space="0" w:color="E99C92" w:themeColor="accent2" w:themeTint="66"/>
        <w:right w:val="single" w:sz="4" w:space="0" w:color="E99C92" w:themeColor="accent2" w:themeTint="66"/>
        <w:insideH w:val="single" w:sz="4" w:space="0" w:color="E99C92" w:themeColor="accent2" w:themeTint="66"/>
        <w:insideV w:val="single" w:sz="4" w:space="0" w:color="E99C92" w:themeColor="accent2" w:themeTint="66"/>
      </w:tblBorders>
      <w:tblCellMar>
        <w:top w:w="0" w:type="dxa"/>
        <w:left w:w="108" w:type="dxa"/>
        <w:bottom w:w="0" w:type="dxa"/>
        <w:right w:w="108" w:type="dxa"/>
      </w:tblCellMar>
    </w:tblPr>
    <w:tblStylePr w:type="firstRow">
      <w:rPr>
        <w:b/>
        <w:bCs/>
      </w:rPr>
      <w:tblPr/>
      <w:tcPr>
        <w:tcBorders>
          <w:bottom w:val="single" w:sz="12" w:space="0" w:color="DE6A5C" w:themeColor="accent2" w:themeTint="99"/>
        </w:tcBorders>
      </w:tcPr>
    </w:tblStylePr>
    <w:tblStylePr w:type="lastRow">
      <w:rPr>
        <w:b/>
        <w:bCs/>
      </w:rPr>
      <w:tblPr/>
      <w:tcPr>
        <w:tcBorders>
          <w:top w:val="double" w:sz="2" w:space="0" w:color="DE6A5C"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1">
    <w:name w:val="toc 1"/>
    <w:basedOn w:val="Normal"/>
    <w:next w:val="Normal"/>
    <w:autoRedefine/>
    <w:uiPriority w:val="39"/>
    <w:unhideWhenUsed/>
    <w:rsid w:val="00B92FB9"/>
    <w:pPr>
      <w:spacing w:after="100"/>
    </w:pPr>
  </w:style>
  <w:style w:type="character" w:styleId="Hyperlink">
    <w:name w:val="Hyperlink"/>
    <w:basedOn w:val="DefaultParagraphFont"/>
    <w:uiPriority w:val="99"/>
    <w:unhideWhenUsed/>
    <w:rsid w:val="00B92FB9"/>
    <w:rPr>
      <w:color w:val="CC9900" w:themeColor="hyperlink"/>
      <w:u w:val="single"/>
    </w:rPr>
  </w:style>
  <w:style w:type="table" w:customStyle="1" w:styleId="ListTable3Accent1">
    <w:name w:val="List Table 3 Accent 1"/>
    <w:basedOn w:val="TableNormal"/>
    <w:uiPriority w:val="48"/>
    <w:rsid w:val="00B92FB9"/>
    <w:pPr>
      <w:spacing w:after="0" w:line="240" w:lineRule="auto"/>
    </w:pPr>
    <w:tblPr>
      <w:tblStyleRowBandSize w:val="1"/>
      <w:tblStyleColBandSize w:val="1"/>
      <w:tblInd w:w="0" w:type="dxa"/>
      <w:tblBorders>
        <w:top w:val="single" w:sz="4" w:space="0" w:color="D34817" w:themeColor="accent1"/>
        <w:left w:val="single" w:sz="4" w:space="0" w:color="D34817" w:themeColor="accent1"/>
        <w:bottom w:val="single" w:sz="4" w:space="0" w:color="D34817" w:themeColor="accent1"/>
        <w:right w:val="single" w:sz="4" w:space="0" w:color="D34817" w:themeColor="accent1"/>
      </w:tblBorders>
      <w:tblCellMar>
        <w:top w:w="0" w:type="dxa"/>
        <w:left w:w="108" w:type="dxa"/>
        <w:bottom w:w="0" w:type="dxa"/>
        <w:right w:w="108" w:type="dxa"/>
      </w:tblCellMar>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table" w:customStyle="1" w:styleId="GridTable3Accent5">
    <w:name w:val="Grid Table 3 Accent 5"/>
    <w:basedOn w:val="TableNormal"/>
    <w:uiPriority w:val="48"/>
    <w:rsid w:val="00B92FB9"/>
    <w:pPr>
      <w:spacing w:after="0" w:line="240" w:lineRule="auto"/>
    </w:pPr>
    <w:tblPr>
      <w:tblStyleRowBandSize w:val="1"/>
      <w:tblStyleColBandSize w:val="1"/>
      <w:tblInd w:w="0" w:type="dxa"/>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bottom w:val="single" w:sz="4" w:space="0" w:color="BDB5B5" w:themeColor="accent5" w:themeTint="99"/>
        </w:tcBorders>
      </w:tcPr>
    </w:tblStylePr>
    <w:tblStylePr w:type="nwCell">
      <w:tblPr/>
      <w:tcPr>
        <w:tcBorders>
          <w:bottom w:val="single" w:sz="4" w:space="0" w:color="BDB5B5" w:themeColor="accent5" w:themeTint="99"/>
        </w:tcBorders>
      </w:tcPr>
    </w:tblStylePr>
    <w:tblStylePr w:type="seCell">
      <w:tblPr/>
      <w:tcPr>
        <w:tcBorders>
          <w:top w:val="single" w:sz="4" w:space="0" w:color="BDB5B5" w:themeColor="accent5" w:themeTint="99"/>
        </w:tcBorders>
      </w:tcPr>
    </w:tblStylePr>
    <w:tblStylePr w:type="swCell">
      <w:tblPr/>
      <w:tcPr>
        <w:tcBorders>
          <w:top w:val="single" w:sz="4" w:space="0" w:color="BDB5B5" w:themeColor="accent5" w:themeTint="99"/>
        </w:tcBorders>
      </w:tcPr>
    </w:tblStylePr>
  </w:style>
  <w:style w:type="character" w:styleId="Strong">
    <w:name w:val="Strong"/>
    <w:basedOn w:val="DefaultParagraphFont"/>
    <w:uiPriority w:val="22"/>
    <w:qFormat/>
    <w:rsid w:val="0095174D"/>
    <w:rPr>
      <w:b/>
      <w:bCs/>
      <w:color w:val="auto"/>
    </w:rPr>
  </w:style>
  <w:style w:type="character" w:styleId="Emphasis">
    <w:name w:val="Emphasis"/>
    <w:basedOn w:val="DefaultParagraphFont"/>
    <w:uiPriority w:val="20"/>
    <w:qFormat/>
    <w:rsid w:val="0095174D"/>
    <w:rPr>
      <w:i/>
      <w:iCs/>
      <w:color w:val="auto"/>
    </w:rPr>
  </w:style>
  <w:style w:type="paragraph" w:styleId="NoSpacing">
    <w:name w:val="No Spacing"/>
    <w:uiPriority w:val="1"/>
    <w:qFormat/>
    <w:rsid w:val="0095174D"/>
    <w:pPr>
      <w:spacing w:after="0" w:line="240" w:lineRule="auto"/>
    </w:pPr>
  </w:style>
  <w:style w:type="paragraph" w:styleId="Quote">
    <w:name w:val="Quote"/>
    <w:basedOn w:val="Normal"/>
    <w:next w:val="Normal"/>
    <w:link w:val="QuoteChar"/>
    <w:uiPriority w:val="29"/>
    <w:qFormat/>
    <w:rsid w:val="0095174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5174D"/>
    <w:rPr>
      <w:i/>
      <w:iCs/>
      <w:color w:val="404040" w:themeColor="text1" w:themeTint="BF"/>
    </w:rPr>
  </w:style>
  <w:style w:type="paragraph" w:styleId="IntenseQuote">
    <w:name w:val="Intense Quote"/>
    <w:basedOn w:val="Normal"/>
    <w:next w:val="Normal"/>
    <w:link w:val="IntenseQuoteChar"/>
    <w:uiPriority w:val="30"/>
    <w:qFormat/>
    <w:rsid w:val="0095174D"/>
    <w:pPr>
      <w:pBdr>
        <w:top w:val="single" w:sz="4" w:space="10" w:color="D34817" w:themeColor="accent1"/>
        <w:bottom w:val="single" w:sz="4" w:space="10" w:color="D34817" w:themeColor="accent1"/>
      </w:pBdr>
      <w:spacing w:before="360" w:after="360"/>
      <w:ind w:left="864" w:right="864"/>
      <w:jc w:val="center"/>
    </w:pPr>
    <w:rPr>
      <w:i/>
      <w:iCs/>
      <w:color w:val="D34817" w:themeColor="accent1"/>
    </w:rPr>
  </w:style>
  <w:style w:type="character" w:customStyle="1" w:styleId="IntenseQuoteChar">
    <w:name w:val="Intense Quote Char"/>
    <w:basedOn w:val="DefaultParagraphFont"/>
    <w:link w:val="IntenseQuote"/>
    <w:uiPriority w:val="30"/>
    <w:rsid w:val="0095174D"/>
    <w:rPr>
      <w:i/>
      <w:iCs/>
      <w:color w:val="D34817" w:themeColor="accent1"/>
    </w:rPr>
  </w:style>
  <w:style w:type="character" w:styleId="SubtleEmphasis">
    <w:name w:val="Subtle Emphasis"/>
    <w:basedOn w:val="DefaultParagraphFont"/>
    <w:uiPriority w:val="19"/>
    <w:qFormat/>
    <w:rsid w:val="0095174D"/>
    <w:rPr>
      <w:i/>
      <w:iCs/>
      <w:color w:val="404040" w:themeColor="text1" w:themeTint="BF"/>
    </w:rPr>
  </w:style>
  <w:style w:type="character" w:styleId="IntenseEmphasis">
    <w:name w:val="Intense Emphasis"/>
    <w:basedOn w:val="DefaultParagraphFont"/>
    <w:uiPriority w:val="21"/>
    <w:qFormat/>
    <w:rsid w:val="0095174D"/>
    <w:rPr>
      <w:i/>
      <w:iCs/>
      <w:color w:val="D34817" w:themeColor="accent1"/>
    </w:rPr>
  </w:style>
  <w:style w:type="character" w:styleId="SubtleReference">
    <w:name w:val="Subtle Reference"/>
    <w:basedOn w:val="DefaultParagraphFont"/>
    <w:uiPriority w:val="31"/>
    <w:qFormat/>
    <w:rsid w:val="0095174D"/>
    <w:rPr>
      <w:smallCaps/>
      <w:color w:val="404040" w:themeColor="text1" w:themeTint="BF"/>
    </w:rPr>
  </w:style>
  <w:style w:type="character" w:styleId="IntenseReference">
    <w:name w:val="Intense Reference"/>
    <w:basedOn w:val="DefaultParagraphFont"/>
    <w:uiPriority w:val="32"/>
    <w:qFormat/>
    <w:rsid w:val="0095174D"/>
    <w:rPr>
      <w:b/>
      <w:bCs/>
      <w:smallCaps/>
      <w:color w:val="D34817" w:themeColor="accent1"/>
      <w:spacing w:val="5"/>
    </w:rPr>
  </w:style>
  <w:style w:type="character" w:styleId="BookTitle">
    <w:name w:val="Book Title"/>
    <w:basedOn w:val="DefaultParagraphFont"/>
    <w:uiPriority w:val="33"/>
    <w:qFormat/>
    <w:rsid w:val="0095174D"/>
    <w:rPr>
      <w:b/>
      <w:bCs/>
      <w:i/>
      <w:iCs/>
      <w:spacing w:val="5"/>
    </w:rPr>
  </w:style>
  <w:style w:type="paragraph" w:styleId="TOC2">
    <w:name w:val="toc 2"/>
    <w:basedOn w:val="Normal"/>
    <w:next w:val="Normal"/>
    <w:autoRedefine/>
    <w:uiPriority w:val="39"/>
    <w:unhideWhenUsed/>
    <w:rsid w:val="0095174D"/>
    <w:pPr>
      <w:spacing w:after="100"/>
      <w:ind w:left="220"/>
    </w:pPr>
  </w:style>
  <w:style w:type="paragraph" w:styleId="BalloonText">
    <w:name w:val="Balloon Text"/>
    <w:basedOn w:val="Normal"/>
    <w:link w:val="BalloonTextChar"/>
    <w:uiPriority w:val="99"/>
    <w:semiHidden/>
    <w:unhideWhenUsed/>
    <w:rsid w:val="00951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174D"/>
    <w:rPr>
      <w:rFonts w:ascii="Segoe UI" w:hAnsi="Segoe UI" w:cs="Segoe UI"/>
      <w:sz w:val="18"/>
      <w:szCs w:val="18"/>
    </w:rPr>
  </w:style>
  <w:style w:type="paragraph" w:styleId="ListParagraph">
    <w:name w:val="List Paragraph"/>
    <w:basedOn w:val="Normal"/>
    <w:uiPriority w:val="34"/>
    <w:qFormat/>
    <w:rsid w:val="00547C9E"/>
    <w:pPr>
      <w:ind w:left="720"/>
      <w:contextualSpacing/>
    </w:pPr>
    <w:rPr>
      <w:rFonts w:eastAsiaTheme="minorHAnsi"/>
      <w:lang w:eastAsia="en-US"/>
    </w:rPr>
  </w:style>
  <w:style w:type="paragraph" w:styleId="TOC3">
    <w:name w:val="toc 3"/>
    <w:basedOn w:val="Normal"/>
    <w:next w:val="Normal"/>
    <w:autoRedefine/>
    <w:uiPriority w:val="39"/>
    <w:unhideWhenUsed/>
    <w:rsid w:val="00AC7A60"/>
    <w:pPr>
      <w:spacing w:after="100"/>
      <w:ind w:left="440"/>
    </w:pPr>
  </w:style>
  <w:style w:type="character" w:styleId="CommentReference">
    <w:name w:val="annotation reference"/>
    <w:basedOn w:val="DefaultParagraphFont"/>
    <w:uiPriority w:val="99"/>
    <w:semiHidden/>
    <w:unhideWhenUsed/>
    <w:rsid w:val="00C933F2"/>
    <w:rPr>
      <w:sz w:val="16"/>
      <w:szCs w:val="16"/>
    </w:rPr>
  </w:style>
  <w:style w:type="paragraph" w:styleId="CommentText">
    <w:name w:val="annotation text"/>
    <w:basedOn w:val="Normal"/>
    <w:link w:val="CommentTextChar"/>
    <w:uiPriority w:val="99"/>
    <w:semiHidden/>
    <w:unhideWhenUsed/>
    <w:rsid w:val="00C933F2"/>
    <w:pPr>
      <w:spacing w:line="240" w:lineRule="auto"/>
    </w:pPr>
    <w:rPr>
      <w:sz w:val="20"/>
      <w:szCs w:val="20"/>
    </w:rPr>
  </w:style>
  <w:style w:type="character" w:customStyle="1" w:styleId="CommentTextChar">
    <w:name w:val="Comment Text Char"/>
    <w:basedOn w:val="DefaultParagraphFont"/>
    <w:link w:val="CommentText"/>
    <w:uiPriority w:val="99"/>
    <w:semiHidden/>
    <w:rsid w:val="00C933F2"/>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C933F2"/>
    <w:rPr>
      <w:b/>
      <w:bCs/>
    </w:rPr>
  </w:style>
  <w:style w:type="character" w:customStyle="1" w:styleId="CommentSubjectChar">
    <w:name w:val="Comment Subject Char"/>
    <w:basedOn w:val="CommentTextChar"/>
    <w:link w:val="CommentSubject"/>
    <w:uiPriority w:val="99"/>
    <w:semiHidden/>
    <w:rsid w:val="00C933F2"/>
    <w:rPr>
      <w:rFonts w:ascii="Calibri" w:hAnsi="Calibri"/>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List Number"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Strong" w:uiPriority="22" w:qFormat="1"/>
    <w:lsdException w:name="Emphasis" w:uiPriority="20" w:qFormat="1"/>
    <w:lsdException w:name="Table Grid" w:semiHidden="0" w:uiPriority="39" w:unhideWhenUsed="0"/>
    <w:lsdException w:name="Placeholder Text" w:uiPriority="2"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D54F63"/>
    <w:pPr>
      <w:ind w:firstLine="720"/>
      <w:jc w:val="both"/>
    </w:pPr>
    <w:rPr>
      <w:rFonts w:ascii="Calibri" w:hAnsi="Calibri"/>
      <w:sz w:val="24"/>
    </w:rPr>
  </w:style>
  <w:style w:type="paragraph" w:styleId="Heading1">
    <w:name w:val="heading 1"/>
    <w:basedOn w:val="Heading2"/>
    <w:next w:val="Normal"/>
    <w:link w:val="Heading1Char"/>
    <w:uiPriority w:val="9"/>
    <w:qFormat/>
    <w:rsid w:val="004B4652"/>
    <w:pPr>
      <w:ind w:firstLine="288"/>
      <w:outlineLvl w:val="0"/>
    </w:pPr>
    <w:rPr>
      <w:rFonts w:ascii="Calibri Light" w:hAnsi="Calibri Light"/>
      <w:b/>
      <w:sz w:val="52"/>
      <w:lang w:val="sr-Cyrl-RS"/>
    </w:rPr>
  </w:style>
  <w:style w:type="paragraph" w:styleId="Heading2">
    <w:name w:val="heading 2"/>
    <w:basedOn w:val="Normal"/>
    <w:next w:val="Normal"/>
    <w:link w:val="Heading2Char"/>
    <w:uiPriority w:val="9"/>
    <w:unhideWhenUsed/>
    <w:qFormat/>
    <w:rsid w:val="004B4652"/>
    <w:pPr>
      <w:keepNext/>
      <w:keepLines/>
      <w:shd w:val="clear" w:color="auto" w:fill="FFFFFF" w:themeFill="background1"/>
      <w:spacing w:before="240" w:after="240" w:line="360" w:lineRule="auto"/>
      <w:jc w:val="left"/>
      <w:outlineLvl w:val="1"/>
    </w:pPr>
    <w:rPr>
      <w:rFonts w:eastAsiaTheme="majorEastAsia" w:cstheme="majorBidi"/>
      <w:color w:val="9B2D1F" w:themeColor="accent2"/>
      <w:sz w:val="40"/>
      <w:szCs w:val="28"/>
    </w:rPr>
  </w:style>
  <w:style w:type="paragraph" w:styleId="Heading3">
    <w:name w:val="heading 3"/>
    <w:basedOn w:val="Normal"/>
    <w:next w:val="Normal"/>
    <w:link w:val="Heading3Char"/>
    <w:uiPriority w:val="9"/>
    <w:unhideWhenUsed/>
    <w:qFormat/>
    <w:rsid w:val="004B4652"/>
    <w:pPr>
      <w:keepNext/>
      <w:keepLines/>
      <w:spacing w:before="120" w:after="120"/>
      <w:ind w:firstLine="1008"/>
      <w:outlineLvl w:val="2"/>
    </w:pPr>
    <w:rPr>
      <w:rFonts w:ascii="Calibri Light" w:eastAsiaTheme="majorEastAsia" w:hAnsi="Calibri Light" w:cstheme="majorBidi"/>
      <w:color w:val="9B2D1F" w:themeColor="accent2"/>
      <w:sz w:val="32"/>
      <w:szCs w:val="24"/>
      <w:lang w:val="sr-Cyrl-RS"/>
    </w:rPr>
  </w:style>
  <w:style w:type="paragraph" w:styleId="Heading4">
    <w:name w:val="heading 4"/>
    <w:basedOn w:val="Normal"/>
    <w:next w:val="Normal"/>
    <w:link w:val="Heading4Char"/>
    <w:uiPriority w:val="9"/>
    <w:unhideWhenUsed/>
    <w:qFormat/>
    <w:rsid w:val="0095174D"/>
    <w:pPr>
      <w:keepNext/>
      <w:keepLines/>
      <w:spacing w:before="40" w:after="0"/>
      <w:outlineLvl w:val="3"/>
    </w:pPr>
    <w:rPr>
      <w:rFonts w:asciiTheme="majorHAnsi" w:eastAsiaTheme="majorEastAsia" w:hAnsiTheme="majorHAnsi" w:cstheme="majorBidi"/>
      <w:i/>
      <w:iCs/>
      <w:color w:val="9D3511" w:themeColor="accent1" w:themeShade="BF"/>
    </w:rPr>
  </w:style>
  <w:style w:type="paragraph" w:styleId="Heading5">
    <w:name w:val="heading 5"/>
    <w:basedOn w:val="Normal"/>
    <w:next w:val="Normal"/>
    <w:link w:val="Heading5Char"/>
    <w:uiPriority w:val="9"/>
    <w:semiHidden/>
    <w:unhideWhenUsed/>
    <w:qFormat/>
    <w:rsid w:val="0095174D"/>
    <w:pPr>
      <w:keepNext/>
      <w:keepLines/>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semiHidden/>
    <w:unhideWhenUsed/>
    <w:qFormat/>
    <w:rsid w:val="0095174D"/>
    <w:pPr>
      <w:keepNext/>
      <w:keepLines/>
      <w:spacing w:before="40" w:after="0"/>
      <w:outlineLvl w:val="5"/>
    </w:pPr>
    <w:rPr>
      <w:rFonts w:asciiTheme="majorHAnsi" w:eastAsiaTheme="majorEastAsia" w:hAnsiTheme="majorHAnsi" w:cstheme="majorBidi"/>
      <w:color w:val="69230B" w:themeColor="accent1" w:themeShade="80"/>
    </w:rPr>
  </w:style>
  <w:style w:type="paragraph" w:styleId="Heading7">
    <w:name w:val="heading 7"/>
    <w:basedOn w:val="Normal"/>
    <w:next w:val="Normal"/>
    <w:link w:val="Heading7Char"/>
    <w:uiPriority w:val="9"/>
    <w:semiHidden/>
    <w:unhideWhenUsed/>
    <w:qFormat/>
    <w:rsid w:val="0095174D"/>
    <w:pPr>
      <w:keepNext/>
      <w:keepLines/>
      <w:spacing w:before="40" w:after="0"/>
      <w:outlineLvl w:val="6"/>
    </w:pPr>
    <w:rPr>
      <w:rFonts w:asciiTheme="majorHAnsi" w:eastAsiaTheme="majorEastAsia" w:hAnsiTheme="majorHAnsi" w:cstheme="majorBidi"/>
      <w:i/>
      <w:iCs/>
      <w:color w:val="69230B" w:themeColor="accent1" w:themeShade="80"/>
    </w:rPr>
  </w:style>
  <w:style w:type="paragraph" w:styleId="Heading8">
    <w:name w:val="heading 8"/>
    <w:basedOn w:val="Normal"/>
    <w:next w:val="Normal"/>
    <w:link w:val="Heading8Char"/>
    <w:uiPriority w:val="9"/>
    <w:semiHidden/>
    <w:unhideWhenUsed/>
    <w:qFormat/>
    <w:rsid w:val="0095174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5174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652"/>
    <w:rPr>
      <w:rFonts w:ascii="Calibri Light" w:eastAsiaTheme="majorEastAsia" w:hAnsi="Calibri Light" w:cstheme="majorBidi"/>
      <w:color w:val="9B2D1F" w:themeColor="accent2"/>
      <w:sz w:val="52"/>
      <w:szCs w:val="28"/>
      <w:shd w:val="clear" w:color="auto" w:fill="FFFFFF" w:themeFill="background1"/>
      <w:lang w:val="sr-Cyrl-RS"/>
    </w:rPr>
  </w:style>
  <w:style w:type="character" w:customStyle="1" w:styleId="Heading2Char">
    <w:name w:val="Heading 2 Char"/>
    <w:basedOn w:val="DefaultParagraphFont"/>
    <w:link w:val="Heading2"/>
    <w:uiPriority w:val="9"/>
    <w:rsid w:val="004B4652"/>
    <w:rPr>
      <w:rFonts w:ascii="Calibri" w:eastAsiaTheme="majorEastAsia" w:hAnsi="Calibri" w:cstheme="majorBidi"/>
      <w:color w:val="9B2D1F" w:themeColor="accent2"/>
      <w:sz w:val="40"/>
      <w:szCs w:val="28"/>
      <w:shd w:val="clear" w:color="auto" w:fill="FFFFFF" w:themeFill="background1"/>
    </w:rPr>
  </w:style>
  <w:style w:type="character" w:customStyle="1" w:styleId="Heading3Char">
    <w:name w:val="Heading 3 Char"/>
    <w:basedOn w:val="DefaultParagraphFont"/>
    <w:link w:val="Heading3"/>
    <w:uiPriority w:val="9"/>
    <w:rsid w:val="004B4652"/>
    <w:rPr>
      <w:rFonts w:ascii="Calibri Light" w:eastAsiaTheme="majorEastAsia" w:hAnsi="Calibri Light" w:cstheme="majorBidi"/>
      <w:color w:val="9B2D1F" w:themeColor="accent2"/>
      <w:sz w:val="32"/>
      <w:szCs w:val="24"/>
      <w:lang w:val="sr-Cyrl-RS"/>
    </w:rPr>
  </w:style>
  <w:style w:type="character" w:customStyle="1" w:styleId="Heading4Char">
    <w:name w:val="Heading 4 Char"/>
    <w:basedOn w:val="DefaultParagraphFont"/>
    <w:link w:val="Heading4"/>
    <w:uiPriority w:val="9"/>
    <w:rsid w:val="0095174D"/>
    <w:rPr>
      <w:rFonts w:asciiTheme="majorHAnsi" w:eastAsiaTheme="majorEastAsia" w:hAnsiTheme="majorHAnsi" w:cstheme="majorBidi"/>
      <w:i/>
      <w:iCs/>
      <w:color w:val="9D3511" w:themeColor="accent1" w:themeShade="BF"/>
    </w:rPr>
  </w:style>
  <w:style w:type="character" w:customStyle="1" w:styleId="Heading5Char">
    <w:name w:val="Heading 5 Char"/>
    <w:basedOn w:val="DefaultParagraphFont"/>
    <w:link w:val="Heading5"/>
    <w:uiPriority w:val="9"/>
    <w:semiHidden/>
    <w:rsid w:val="0095174D"/>
    <w:rPr>
      <w:rFonts w:asciiTheme="majorHAnsi" w:eastAsiaTheme="majorEastAsia" w:hAnsiTheme="majorHAnsi" w:cstheme="majorBidi"/>
      <w:color w:val="9D3511" w:themeColor="accent1" w:themeShade="BF"/>
    </w:rPr>
  </w:style>
  <w:style w:type="character" w:customStyle="1" w:styleId="Heading6Char">
    <w:name w:val="Heading 6 Char"/>
    <w:basedOn w:val="DefaultParagraphFont"/>
    <w:link w:val="Heading6"/>
    <w:uiPriority w:val="9"/>
    <w:semiHidden/>
    <w:rsid w:val="0095174D"/>
    <w:rPr>
      <w:rFonts w:asciiTheme="majorHAnsi" w:eastAsiaTheme="majorEastAsia" w:hAnsiTheme="majorHAnsi" w:cstheme="majorBidi"/>
      <w:color w:val="69230B" w:themeColor="accent1" w:themeShade="80"/>
    </w:rPr>
  </w:style>
  <w:style w:type="character" w:customStyle="1" w:styleId="Heading7Char">
    <w:name w:val="Heading 7 Char"/>
    <w:basedOn w:val="DefaultParagraphFont"/>
    <w:link w:val="Heading7"/>
    <w:uiPriority w:val="9"/>
    <w:semiHidden/>
    <w:rsid w:val="0095174D"/>
    <w:rPr>
      <w:rFonts w:asciiTheme="majorHAnsi" w:eastAsiaTheme="majorEastAsia" w:hAnsiTheme="majorHAnsi" w:cstheme="majorBidi"/>
      <w:i/>
      <w:iCs/>
      <w:color w:val="69230B" w:themeColor="accent1" w:themeShade="80"/>
    </w:rPr>
  </w:style>
  <w:style w:type="character" w:customStyle="1" w:styleId="Heading8Char">
    <w:name w:val="Heading 8 Char"/>
    <w:basedOn w:val="DefaultParagraphFont"/>
    <w:link w:val="Heading8"/>
    <w:uiPriority w:val="9"/>
    <w:semiHidden/>
    <w:rsid w:val="0095174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5174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5174D"/>
    <w:pPr>
      <w:spacing w:after="200" w:line="240" w:lineRule="auto"/>
    </w:pPr>
    <w:rPr>
      <w:i/>
      <w:iCs/>
      <w:color w:val="696464" w:themeColor="text2"/>
      <w:sz w:val="18"/>
      <w:szCs w:val="18"/>
    </w:rPr>
  </w:style>
  <w:style w:type="paragraph" w:styleId="Title">
    <w:name w:val="Title"/>
    <w:basedOn w:val="Normal"/>
    <w:next w:val="Normal"/>
    <w:link w:val="TitleChar"/>
    <w:uiPriority w:val="10"/>
    <w:qFormat/>
    <w:rsid w:val="0095174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5174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5174D"/>
    <w:pPr>
      <w:numPr>
        <w:ilvl w:val="1"/>
      </w:numPr>
      <w:ind w:firstLine="720"/>
    </w:pPr>
    <w:rPr>
      <w:color w:val="5A5A5A" w:themeColor="text1" w:themeTint="A5"/>
      <w:spacing w:val="15"/>
    </w:rPr>
  </w:style>
  <w:style w:type="character" w:customStyle="1" w:styleId="SubtitleChar">
    <w:name w:val="Subtitle Char"/>
    <w:basedOn w:val="DefaultParagraphFont"/>
    <w:link w:val="Subtitle"/>
    <w:uiPriority w:val="11"/>
    <w:rsid w:val="0095174D"/>
    <w:rPr>
      <w:color w:val="5A5A5A" w:themeColor="text1" w:themeTint="A5"/>
      <w:spacing w:val="15"/>
    </w:rPr>
  </w:style>
  <w:style w:type="paragraph" w:styleId="TOCHeading">
    <w:name w:val="TOC Heading"/>
    <w:basedOn w:val="Heading1"/>
    <w:next w:val="Normal"/>
    <w:uiPriority w:val="39"/>
    <w:unhideWhenUsed/>
    <w:qFormat/>
    <w:rsid w:val="0095174D"/>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
    <w:name w:val="Grid Table 3 Accent 1"/>
    <w:basedOn w:val="TableNormal"/>
    <w:uiPriority w:val="48"/>
    <w:pPr>
      <w:spacing w:after="0" w:line="240" w:lineRule="auto"/>
    </w:pPr>
    <w:tblPr>
      <w:tblStyleRowBandSize w:val="1"/>
      <w:tblStyleColBandSize w:val="1"/>
      <w:tblInd w:w="0" w:type="dxa"/>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customStyle="1" w:styleId="ListTable7ColorfulAccent1">
    <w:name w:val="List Table 7 Colorful Accent 1"/>
    <w:basedOn w:val="TableNormal"/>
    <w:uiPriority w:val="52"/>
    <w:pPr>
      <w:spacing w:after="0" w:line="240" w:lineRule="auto"/>
    </w:pPr>
    <w:rPr>
      <w:color w:val="9D3511"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D3481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3481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3481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34817" w:themeColor="accent1"/>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
    <w:name w:val="Grid Table 5 Dark Accent 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customStyle="1" w:styleId="GridTable4Accent6">
    <w:name w:val="Grid Table 4 Accent 6"/>
    <w:basedOn w:val="TableNormal"/>
    <w:uiPriority w:val="49"/>
    <w:pPr>
      <w:spacing w:after="0" w:line="240" w:lineRule="auto"/>
    </w:pPr>
    <w:tblPr>
      <w:tblStyleRowBandSize w:val="1"/>
      <w:tblStyleColBandSize w:val="1"/>
      <w:tblInd w:w="0" w:type="dxa"/>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855D5D" w:themeColor="accent6"/>
          <w:left w:val="single" w:sz="4" w:space="0" w:color="855D5D" w:themeColor="accent6"/>
          <w:bottom w:val="single" w:sz="4" w:space="0" w:color="855D5D" w:themeColor="accent6"/>
          <w:right w:val="single" w:sz="4" w:space="0" w:color="855D5D" w:themeColor="accent6"/>
          <w:insideH w:val="nil"/>
          <w:insideV w:val="nil"/>
        </w:tcBorders>
        <w:shd w:val="clear" w:color="auto" w:fill="855D5D" w:themeFill="accent6"/>
      </w:tcPr>
    </w:tblStylePr>
    <w:tblStylePr w:type="lastRow">
      <w:rPr>
        <w:b/>
        <w:bCs/>
      </w:rPr>
      <w:tblPr/>
      <w:tcPr>
        <w:tcBorders>
          <w:top w:val="double" w:sz="4" w:space="0" w:color="855D5D" w:themeColor="accent6"/>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customStyle="1" w:styleId="GridTable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
    <w:name w:val="List Table 2 Accent 1"/>
    <w:basedOn w:val="TableNormal"/>
    <w:uiPriority w:val="47"/>
    <w:pPr>
      <w:spacing w:after="0" w:line="240" w:lineRule="auto"/>
    </w:pPr>
    <w:tblPr>
      <w:tblStyleRowBandSize w:val="1"/>
      <w:tblStyleColBandSize w:val="1"/>
      <w:tblInd w:w="0" w:type="dxa"/>
      <w:tblBorders>
        <w:top w:val="single" w:sz="4" w:space="0" w:color="EE8C69" w:themeColor="accent1" w:themeTint="99"/>
        <w:bottom w:val="single" w:sz="4" w:space="0" w:color="EE8C69" w:themeColor="accent1" w:themeTint="99"/>
        <w:insideH w:val="single" w:sz="4" w:space="0" w:color="EE8C69"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customStyle="1" w:styleId="ListTable1LightAccent2">
    <w:name w:val="List Table 1 Light Accent 2"/>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DE6A5C" w:themeColor="accent2" w:themeTint="99"/>
        </w:tcBorders>
      </w:tcPr>
    </w:tblStylePr>
    <w:tblStylePr w:type="lastRow">
      <w:rPr>
        <w:b/>
        <w:bCs/>
      </w:rPr>
      <w:tblPr/>
      <w:tcPr>
        <w:tcBorders>
          <w:top w:val="sing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character" w:styleId="PlaceholderText">
    <w:name w:val="Placeholder Text"/>
    <w:basedOn w:val="DefaultParagraphFont"/>
    <w:uiPriority w:val="2"/>
    <w:rPr>
      <w:i/>
      <w:iCs/>
      <w:color w:val="808080"/>
    </w:rPr>
  </w:style>
  <w:style w:type="table" w:customStyle="1"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customStyle="1" w:styleId="GridTable4Accent2">
    <w:name w:val="Grid Table 4 Accent 2"/>
    <w:basedOn w:val="TableNormal"/>
    <w:uiPriority w:val="49"/>
    <w:pPr>
      <w:spacing w:after="0" w:line="240" w:lineRule="auto"/>
    </w:pPr>
    <w:tblPr>
      <w:tblStyleRowBandSize w:val="1"/>
      <w:tblStyleColBandSize w:val="1"/>
      <w:tblInd w:w="0" w:type="dxa"/>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insideV w:val="nil"/>
        </w:tcBorders>
        <w:shd w:val="clear" w:color="auto" w:fill="9B2D1F" w:themeFill="accent2"/>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customStyle="1" w:styleId="PlainTable4">
    <w:name w:val="Plain Table 4"/>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
    <w:name w:val="Grid Table 1 Light Accent 6"/>
    <w:basedOn w:val="TableNormal"/>
    <w:uiPriority w:val="46"/>
    <w:pPr>
      <w:spacing w:after="0" w:line="240" w:lineRule="auto"/>
    </w:pPr>
    <w:tblPr>
      <w:tblStyleRowBandSize w:val="1"/>
      <w:tblStyleColBandSize w:val="1"/>
      <w:tblInd w:w="0" w:type="dxa"/>
      <w:tblBorders>
        <w:top w:val="single" w:sz="4" w:space="0" w:color="D0BCBC" w:themeColor="accent6" w:themeTint="66"/>
        <w:left w:val="single" w:sz="4" w:space="0" w:color="D0BCBC" w:themeColor="accent6" w:themeTint="66"/>
        <w:bottom w:val="single" w:sz="4" w:space="0" w:color="D0BCBC" w:themeColor="accent6" w:themeTint="66"/>
        <w:right w:val="single" w:sz="4" w:space="0" w:color="D0BCBC" w:themeColor="accent6" w:themeTint="66"/>
        <w:insideH w:val="single" w:sz="4" w:space="0" w:color="D0BCBC" w:themeColor="accent6" w:themeTint="66"/>
        <w:insideV w:val="single" w:sz="4" w:space="0" w:color="D0BCBC" w:themeColor="accent6" w:themeTint="66"/>
      </w:tblBorders>
      <w:tblCellMar>
        <w:top w:w="29" w:type="dxa"/>
        <w:left w:w="108" w:type="dxa"/>
        <w:bottom w:w="29" w:type="dxa"/>
        <w:right w:w="108" w:type="dxa"/>
      </w:tblCellMar>
    </w:tblPr>
    <w:tblStylePr w:type="firstRow">
      <w:rPr>
        <w:b/>
        <w:bCs/>
      </w:rPr>
      <w:tblPr/>
      <w:tcPr>
        <w:tcBorders>
          <w:bottom w:val="single" w:sz="12" w:space="0" w:color="B89A9A" w:themeColor="accent6" w:themeTint="99"/>
        </w:tcBorders>
      </w:tcPr>
    </w:tblStylePr>
    <w:tblStylePr w:type="lastRow">
      <w:rPr>
        <w:b/>
        <w:bCs/>
      </w:rPr>
      <w:tblPr/>
      <w:tcPr>
        <w:tcBorders>
          <w:top w:val="double" w:sz="2" w:space="0" w:color="B89A9A" w:themeColor="accent6" w:themeTint="99"/>
        </w:tcBorders>
      </w:tcPr>
    </w:tblStylePr>
    <w:tblStylePr w:type="firstCol">
      <w:rPr>
        <w:b/>
        <w:bCs/>
      </w:rPr>
    </w:tblStylePr>
    <w:tblStylePr w:type="lastCol">
      <w:rPr>
        <w:b/>
        <w:bCs/>
      </w:rPr>
    </w:tblStylePr>
  </w:style>
  <w:style w:type="table" w:customStyle="1" w:styleId="ListTable1LightAccent6">
    <w:name w:val="List Table 1 Light Accent 6"/>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B89A9A" w:themeColor="accent6" w:themeTint="99"/>
        </w:tcBorders>
      </w:tcPr>
    </w:tblStylePr>
    <w:tblStylePr w:type="lastRow">
      <w:rPr>
        <w:b/>
        <w:bCs/>
      </w:rPr>
      <w:tblPr/>
      <w:tcPr>
        <w:tcBorders>
          <w:top w:val="sing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paragraph" w:styleId="Footer">
    <w:name w:val="footer"/>
    <w:basedOn w:val="Normal"/>
    <w:link w:val="FooterChar"/>
    <w:uiPriority w:val="99"/>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
    <w:name w:val="Grid Table 1 Light Accent 1"/>
    <w:aliases w:val="Sample questionnaires table"/>
    <w:basedOn w:val="TableNormal"/>
    <w:uiPriority w:val="46"/>
    <w:pPr>
      <w:spacing w:after="0" w:line="240" w:lineRule="auto"/>
    </w:pPr>
    <w:tblPr>
      <w:tblStyleRowBandSize w:val="1"/>
      <w:tblStyleColBandSize w:val="1"/>
      <w:tblInd w:w="0" w:type="dxa"/>
      <w:tblBorders>
        <w:insideH w:val="single" w:sz="4" w:space="0" w:color="D34817"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D34817" w:themeColor="accent1"/>
          <w:right w:val="nil"/>
          <w:insideH w:val="nil"/>
          <w:insideV w:val="nil"/>
          <w:tl2br w:val="nil"/>
          <w:tr2bl w:val="nil"/>
        </w:tcBorders>
      </w:tcPr>
    </w:tblStylePr>
    <w:tblStylePr w:type="lastRow">
      <w:rPr>
        <w:b/>
        <w:bCs/>
      </w:rPr>
      <w:tblPr/>
      <w:tcPr>
        <w:tcBorders>
          <w:top w:val="double" w:sz="2" w:space="0" w:color="EE8C69" w:themeColor="accent1" w:themeTint="99"/>
        </w:tcBorders>
      </w:tcPr>
    </w:tblStylePr>
    <w:tblStylePr w:type="firstCol">
      <w:rPr>
        <w:b w:val="0"/>
        <w:bCs/>
      </w:rPr>
    </w:tblStylePr>
    <w:tblStylePr w:type="lastCol">
      <w:rPr>
        <w:b w:val="0"/>
        <w:bCs/>
      </w:rPr>
    </w:tblStylePr>
  </w:style>
  <w:style w:type="table" w:customStyle="1"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EE8C69" w:themeColor="accent1" w:themeTint="99"/>
        <w:bottom w:val="single" w:sz="2" w:space="0" w:color="EE8C69" w:themeColor="accent1" w:themeTint="99"/>
        <w:insideH w:val="single" w:sz="2" w:space="0" w:color="EE8C69" w:themeColor="accent1" w:themeTint="99"/>
        <w:insideV w:val="single" w:sz="2" w:space="0" w:color="EE8C69"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EE8C69" w:themeColor="accent1" w:themeTint="99"/>
          <w:insideH w:val="nil"/>
          <w:insideV w:val="nil"/>
        </w:tcBorders>
        <w:shd w:val="clear" w:color="auto" w:fill="FFFFFF" w:themeFill="background1"/>
      </w:tcPr>
    </w:tblStylePr>
    <w:tblStylePr w:type="lastRow">
      <w:rPr>
        <w:b/>
        <w:bCs/>
      </w:rPr>
      <w:tblPr/>
      <w:tcPr>
        <w:tcBorders>
          <w:top w:val="double" w:sz="2" w:space="0" w:color="EE8C6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customStyle="1" w:styleId="Logo">
    <w:name w:val="Logo"/>
    <w:basedOn w:val="Normal"/>
    <w:next w:val="Normal"/>
    <w:uiPriority w:val="1"/>
    <w:pPr>
      <w:spacing w:after="1440"/>
      <w:jc w:val="right"/>
    </w:pPr>
    <w:rPr>
      <w:color w:val="4E4A4A"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pPr>
      <w:jc w:val="right"/>
    </w:pPr>
    <w:rPr>
      <w:caps/>
    </w:rPr>
  </w:style>
  <w:style w:type="table" w:customStyle="1" w:styleId="GridTable3Accent3">
    <w:name w:val="Grid Table 3 Accent 3"/>
    <w:basedOn w:val="TableNormal"/>
    <w:uiPriority w:val="48"/>
    <w:pPr>
      <w:spacing w:after="0" w:line="240" w:lineRule="auto"/>
    </w:pPr>
    <w:tblPr>
      <w:tblStyleRowBandSize w:val="1"/>
      <w:tblStyleColBandSize w:val="1"/>
      <w:tblInd w:w="0" w:type="dxa"/>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bottom w:val="single" w:sz="4" w:space="0" w:color="C7BBA5" w:themeColor="accent3" w:themeTint="99"/>
        </w:tcBorders>
      </w:tcPr>
    </w:tblStylePr>
    <w:tblStylePr w:type="nwCell">
      <w:tblPr/>
      <w:tcPr>
        <w:tcBorders>
          <w:bottom w:val="single" w:sz="4" w:space="0" w:color="C7BBA5" w:themeColor="accent3" w:themeTint="99"/>
        </w:tcBorders>
      </w:tcPr>
    </w:tblStylePr>
    <w:tblStylePr w:type="seCell">
      <w:tblPr/>
      <w:tcPr>
        <w:tcBorders>
          <w:top w:val="single" w:sz="4" w:space="0" w:color="C7BBA5" w:themeColor="accent3" w:themeTint="99"/>
        </w:tcBorders>
      </w:tcPr>
    </w:tblStylePr>
    <w:tblStylePr w:type="swCell">
      <w:tblPr/>
      <w:tcPr>
        <w:tcBorders>
          <w:top w:val="single" w:sz="4" w:space="0" w:color="C7BBA5" w:themeColor="accent3" w:themeTint="99"/>
        </w:tcBorders>
      </w:tcPr>
    </w:tblStylePr>
  </w:style>
  <w:style w:type="table" w:customStyle="1" w:styleId="GridTable5DarkAccent3">
    <w:name w:val="Grid Table 5 Dark Accent 3"/>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customStyle="1" w:styleId="GridTable1LightAccent3">
    <w:name w:val="Grid Table 1 Light Accent 3"/>
    <w:basedOn w:val="TableNormal"/>
    <w:uiPriority w:val="46"/>
    <w:pPr>
      <w:spacing w:after="0" w:line="240" w:lineRule="auto"/>
    </w:pPr>
    <w:tblPr>
      <w:tblStyleRowBandSize w:val="1"/>
      <w:tblStyleColBandSize w:val="1"/>
      <w:tblInd w:w="0" w:type="dxa"/>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CellMar>
        <w:top w:w="0" w:type="dxa"/>
        <w:left w:w="108" w:type="dxa"/>
        <w:bottom w:w="0" w:type="dxa"/>
        <w:right w:w="108" w:type="dxa"/>
      </w:tblCellMar>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jc w:val="right"/>
    </w:pPr>
  </w:style>
  <w:style w:type="paragraph" w:styleId="Signature">
    <w:name w:val="Signature"/>
    <w:basedOn w:val="Normal"/>
    <w:link w:val="SignatureChar"/>
    <w:uiPriority w:val="1"/>
    <w:pPr>
      <w:spacing w:after="360" w:line="276" w:lineRule="auto"/>
      <w:jc w:val="center"/>
    </w:pPr>
    <w:rPr>
      <w:sz w:val="16"/>
      <w:szCs w:val="16"/>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pPr>
      <w:jc w:val="center"/>
    </w:pPr>
    <w:rPr>
      <w:sz w:val="20"/>
      <w:szCs w:val="20"/>
    </w:rPr>
  </w:style>
  <w:style w:type="paragraph" w:customStyle="1" w:styleId="Rightalign">
    <w:name w:val="Right align"/>
    <w:basedOn w:val="Normal"/>
    <w:uiPriority w:val="1"/>
    <w:pPr>
      <w:jc w:val="right"/>
    </w:pPr>
  </w:style>
  <w:style w:type="table" w:customStyle="1" w:styleId="GridTable1LightAccent2">
    <w:name w:val="Grid Table 1 Light Accent 2"/>
    <w:basedOn w:val="TableNormal"/>
    <w:uiPriority w:val="46"/>
    <w:pPr>
      <w:spacing w:after="0" w:line="240" w:lineRule="auto"/>
    </w:pPr>
    <w:tblPr>
      <w:tblStyleRowBandSize w:val="1"/>
      <w:tblStyleColBandSize w:val="1"/>
      <w:tblInd w:w="0" w:type="dxa"/>
      <w:tblBorders>
        <w:top w:val="single" w:sz="4" w:space="0" w:color="E99C92" w:themeColor="accent2" w:themeTint="66"/>
        <w:left w:val="single" w:sz="4" w:space="0" w:color="E99C92" w:themeColor="accent2" w:themeTint="66"/>
        <w:bottom w:val="single" w:sz="4" w:space="0" w:color="E99C92" w:themeColor="accent2" w:themeTint="66"/>
        <w:right w:val="single" w:sz="4" w:space="0" w:color="E99C92" w:themeColor="accent2" w:themeTint="66"/>
        <w:insideH w:val="single" w:sz="4" w:space="0" w:color="E99C92" w:themeColor="accent2" w:themeTint="66"/>
        <w:insideV w:val="single" w:sz="4" w:space="0" w:color="E99C92" w:themeColor="accent2" w:themeTint="66"/>
      </w:tblBorders>
      <w:tblCellMar>
        <w:top w:w="0" w:type="dxa"/>
        <w:left w:w="108" w:type="dxa"/>
        <w:bottom w:w="0" w:type="dxa"/>
        <w:right w:w="108" w:type="dxa"/>
      </w:tblCellMar>
    </w:tblPr>
    <w:tblStylePr w:type="firstRow">
      <w:rPr>
        <w:b/>
        <w:bCs/>
      </w:rPr>
      <w:tblPr/>
      <w:tcPr>
        <w:tcBorders>
          <w:bottom w:val="single" w:sz="12" w:space="0" w:color="DE6A5C" w:themeColor="accent2" w:themeTint="99"/>
        </w:tcBorders>
      </w:tcPr>
    </w:tblStylePr>
    <w:tblStylePr w:type="lastRow">
      <w:rPr>
        <w:b/>
        <w:bCs/>
      </w:rPr>
      <w:tblPr/>
      <w:tcPr>
        <w:tcBorders>
          <w:top w:val="double" w:sz="2" w:space="0" w:color="DE6A5C"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1">
    <w:name w:val="toc 1"/>
    <w:basedOn w:val="Normal"/>
    <w:next w:val="Normal"/>
    <w:autoRedefine/>
    <w:uiPriority w:val="39"/>
    <w:unhideWhenUsed/>
    <w:rsid w:val="00B92FB9"/>
    <w:pPr>
      <w:spacing w:after="100"/>
    </w:pPr>
  </w:style>
  <w:style w:type="character" w:styleId="Hyperlink">
    <w:name w:val="Hyperlink"/>
    <w:basedOn w:val="DefaultParagraphFont"/>
    <w:uiPriority w:val="99"/>
    <w:unhideWhenUsed/>
    <w:rsid w:val="00B92FB9"/>
    <w:rPr>
      <w:color w:val="CC9900" w:themeColor="hyperlink"/>
      <w:u w:val="single"/>
    </w:rPr>
  </w:style>
  <w:style w:type="table" w:customStyle="1" w:styleId="ListTable3Accent1">
    <w:name w:val="List Table 3 Accent 1"/>
    <w:basedOn w:val="TableNormal"/>
    <w:uiPriority w:val="48"/>
    <w:rsid w:val="00B92FB9"/>
    <w:pPr>
      <w:spacing w:after="0" w:line="240" w:lineRule="auto"/>
    </w:pPr>
    <w:tblPr>
      <w:tblStyleRowBandSize w:val="1"/>
      <w:tblStyleColBandSize w:val="1"/>
      <w:tblInd w:w="0" w:type="dxa"/>
      <w:tblBorders>
        <w:top w:val="single" w:sz="4" w:space="0" w:color="D34817" w:themeColor="accent1"/>
        <w:left w:val="single" w:sz="4" w:space="0" w:color="D34817" w:themeColor="accent1"/>
        <w:bottom w:val="single" w:sz="4" w:space="0" w:color="D34817" w:themeColor="accent1"/>
        <w:right w:val="single" w:sz="4" w:space="0" w:color="D34817" w:themeColor="accent1"/>
      </w:tblBorders>
      <w:tblCellMar>
        <w:top w:w="0" w:type="dxa"/>
        <w:left w:w="108" w:type="dxa"/>
        <w:bottom w:w="0" w:type="dxa"/>
        <w:right w:w="108" w:type="dxa"/>
      </w:tblCellMar>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table" w:customStyle="1" w:styleId="GridTable3Accent5">
    <w:name w:val="Grid Table 3 Accent 5"/>
    <w:basedOn w:val="TableNormal"/>
    <w:uiPriority w:val="48"/>
    <w:rsid w:val="00B92FB9"/>
    <w:pPr>
      <w:spacing w:after="0" w:line="240" w:lineRule="auto"/>
    </w:pPr>
    <w:tblPr>
      <w:tblStyleRowBandSize w:val="1"/>
      <w:tblStyleColBandSize w:val="1"/>
      <w:tblInd w:w="0" w:type="dxa"/>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bottom w:val="single" w:sz="4" w:space="0" w:color="BDB5B5" w:themeColor="accent5" w:themeTint="99"/>
        </w:tcBorders>
      </w:tcPr>
    </w:tblStylePr>
    <w:tblStylePr w:type="nwCell">
      <w:tblPr/>
      <w:tcPr>
        <w:tcBorders>
          <w:bottom w:val="single" w:sz="4" w:space="0" w:color="BDB5B5" w:themeColor="accent5" w:themeTint="99"/>
        </w:tcBorders>
      </w:tcPr>
    </w:tblStylePr>
    <w:tblStylePr w:type="seCell">
      <w:tblPr/>
      <w:tcPr>
        <w:tcBorders>
          <w:top w:val="single" w:sz="4" w:space="0" w:color="BDB5B5" w:themeColor="accent5" w:themeTint="99"/>
        </w:tcBorders>
      </w:tcPr>
    </w:tblStylePr>
    <w:tblStylePr w:type="swCell">
      <w:tblPr/>
      <w:tcPr>
        <w:tcBorders>
          <w:top w:val="single" w:sz="4" w:space="0" w:color="BDB5B5" w:themeColor="accent5" w:themeTint="99"/>
        </w:tcBorders>
      </w:tcPr>
    </w:tblStylePr>
  </w:style>
  <w:style w:type="character" w:styleId="Strong">
    <w:name w:val="Strong"/>
    <w:basedOn w:val="DefaultParagraphFont"/>
    <w:uiPriority w:val="22"/>
    <w:qFormat/>
    <w:rsid w:val="0095174D"/>
    <w:rPr>
      <w:b/>
      <w:bCs/>
      <w:color w:val="auto"/>
    </w:rPr>
  </w:style>
  <w:style w:type="character" w:styleId="Emphasis">
    <w:name w:val="Emphasis"/>
    <w:basedOn w:val="DefaultParagraphFont"/>
    <w:uiPriority w:val="20"/>
    <w:qFormat/>
    <w:rsid w:val="0095174D"/>
    <w:rPr>
      <w:i/>
      <w:iCs/>
      <w:color w:val="auto"/>
    </w:rPr>
  </w:style>
  <w:style w:type="paragraph" w:styleId="NoSpacing">
    <w:name w:val="No Spacing"/>
    <w:uiPriority w:val="1"/>
    <w:qFormat/>
    <w:rsid w:val="0095174D"/>
    <w:pPr>
      <w:spacing w:after="0" w:line="240" w:lineRule="auto"/>
    </w:pPr>
  </w:style>
  <w:style w:type="paragraph" w:styleId="Quote">
    <w:name w:val="Quote"/>
    <w:basedOn w:val="Normal"/>
    <w:next w:val="Normal"/>
    <w:link w:val="QuoteChar"/>
    <w:uiPriority w:val="29"/>
    <w:qFormat/>
    <w:rsid w:val="0095174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5174D"/>
    <w:rPr>
      <w:i/>
      <w:iCs/>
      <w:color w:val="404040" w:themeColor="text1" w:themeTint="BF"/>
    </w:rPr>
  </w:style>
  <w:style w:type="paragraph" w:styleId="IntenseQuote">
    <w:name w:val="Intense Quote"/>
    <w:basedOn w:val="Normal"/>
    <w:next w:val="Normal"/>
    <w:link w:val="IntenseQuoteChar"/>
    <w:uiPriority w:val="30"/>
    <w:qFormat/>
    <w:rsid w:val="0095174D"/>
    <w:pPr>
      <w:pBdr>
        <w:top w:val="single" w:sz="4" w:space="10" w:color="D34817" w:themeColor="accent1"/>
        <w:bottom w:val="single" w:sz="4" w:space="10" w:color="D34817" w:themeColor="accent1"/>
      </w:pBdr>
      <w:spacing w:before="360" w:after="360"/>
      <w:ind w:left="864" w:right="864"/>
      <w:jc w:val="center"/>
    </w:pPr>
    <w:rPr>
      <w:i/>
      <w:iCs/>
      <w:color w:val="D34817" w:themeColor="accent1"/>
    </w:rPr>
  </w:style>
  <w:style w:type="character" w:customStyle="1" w:styleId="IntenseQuoteChar">
    <w:name w:val="Intense Quote Char"/>
    <w:basedOn w:val="DefaultParagraphFont"/>
    <w:link w:val="IntenseQuote"/>
    <w:uiPriority w:val="30"/>
    <w:rsid w:val="0095174D"/>
    <w:rPr>
      <w:i/>
      <w:iCs/>
      <w:color w:val="D34817" w:themeColor="accent1"/>
    </w:rPr>
  </w:style>
  <w:style w:type="character" w:styleId="SubtleEmphasis">
    <w:name w:val="Subtle Emphasis"/>
    <w:basedOn w:val="DefaultParagraphFont"/>
    <w:uiPriority w:val="19"/>
    <w:qFormat/>
    <w:rsid w:val="0095174D"/>
    <w:rPr>
      <w:i/>
      <w:iCs/>
      <w:color w:val="404040" w:themeColor="text1" w:themeTint="BF"/>
    </w:rPr>
  </w:style>
  <w:style w:type="character" w:styleId="IntenseEmphasis">
    <w:name w:val="Intense Emphasis"/>
    <w:basedOn w:val="DefaultParagraphFont"/>
    <w:uiPriority w:val="21"/>
    <w:qFormat/>
    <w:rsid w:val="0095174D"/>
    <w:rPr>
      <w:i/>
      <w:iCs/>
      <w:color w:val="D34817" w:themeColor="accent1"/>
    </w:rPr>
  </w:style>
  <w:style w:type="character" w:styleId="SubtleReference">
    <w:name w:val="Subtle Reference"/>
    <w:basedOn w:val="DefaultParagraphFont"/>
    <w:uiPriority w:val="31"/>
    <w:qFormat/>
    <w:rsid w:val="0095174D"/>
    <w:rPr>
      <w:smallCaps/>
      <w:color w:val="404040" w:themeColor="text1" w:themeTint="BF"/>
    </w:rPr>
  </w:style>
  <w:style w:type="character" w:styleId="IntenseReference">
    <w:name w:val="Intense Reference"/>
    <w:basedOn w:val="DefaultParagraphFont"/>
    <w:uiPriority w:val="32"/>
    <w:qFormat/>
    <w:rsid w:val="0095174D"/>
    <w:rPr>
      <w:b/>
      <w:bCs/>
      <w:smallCaps/>
      <w:color w:val="D34817" w:themeColor="accent1"/>
      <w:spacing w:val="5"/>
    </w:rPr>
  </w:style>
  <w:style w:type="character" w:styleId="BookTitle">
    <w:name w:val="Book Title"/>
    <w:basedOn w:val="DefaultParagraphFont"/>
    <w:uiPriority w:val="33"/>
    <w:qFormat/>
    <w:rsid w:val="0095174D"/>
    <w:rPr>
      <w:b/>
      <w:bCs/>
      <w:i/>
      <w:iCs/>
      <w:spacing w:val="5"/>
    </w:rPr>
  </w:style>
  <w:style w:type="paragraph" w:styleId="TOC2">
    <w:name w:val="toc 2"/>
    <w:basedOn w:val="Normal"/>
    <w:next w:val="Normal"/>
    <w:autoRedefine/>
    <w:uiPriority w:val="39"/>
    <w:unhideWhenUsed/>
    <w:rsid w:val="0095174D"/>
    <w:pPr>
      <w:spacing w:after="100"/>
      <w:ind w:left="220"/>
    </w:pPr>
  </w:style>
  <w:style w:type="paragraph" w:styleId="BalloonText">
    <w:name w:val="Balloon Text"/>
    <w:basedOn w:val="Normal"/>
    <w:link w:val="BalloonTextChar"/>
    <w:uiPriority w:val="99"/>
    <w:semiHidden/>
    <w:unhideWhenUsed/>
    <w:rsid w:val="00951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174D"/>
    <w:rPr>
      <w:rFonts w:ascii="Segoe UI" w:hAnsi="Segoe UI" w:cs="Segoe UI"/>
      <w:sz w:val="18"/>
      <w:szCs w:val="18"/>
    </w:rPr>
  </w:style>
  <w:style w:type="paragraph" w:styleId="ListParagraph">
    <w:name w:val="List Paragraph"/>
    <w:basedOn w:val="Normal"/>
    <w:uiPriority w:val="34"/>
    <w:qFormat/>
    <w:rsid w:val="00547C9E"/>
    <w:pPr>
      <w:ind w:left="720"/>
      <w:contextualSpacing/>
    </w:pPr>
    <w:rPr>
      <w:rFonts w:eastAsiaTheme="minorHAnsi"/>
      <w:lang w:eastAsia="en-US"/>
    </w:rPr>
  </w:style>
  <w:style w:type="paragraph" w:styleId="TOC3">
    <w:name w:val="toc 3"/>
    <w:basedOn w:val="Normal"/>
    <w:next w:val="Normal"/>
    <w:autoRedefine/>
    <w:uiPriority w:val="39"/>
    <w:unhideWhenUsed/>
    <w:rsid w:val="00AC7A60"/>
    <w:pPr>
      <w:spacing w:after="100"/>
      <w:ind w:left="440"/>
    </w:pPr>
  </w:style>
  <w:style w:type="character" w:styleId="CommentReference">
    <w:name w:val="annotation reference"/>
    <w:basedOn w:val="DefaultParagraphFont"/>
    <w:uiPriority w:val="99"/>
    <w:semiHidden/>
    <w:unhideWhenUsed/>
    <w:rsid w:val="00C933F2"/>
    <w:rPr>
      <w:sz w:val="16"/>
      <w:szCs w:val="16"/>
    </w:rPr>
  </w:style>
  <w:style w:type="paragraph" w:styleId="CommentText">
    <w:name w:val="annotation text"/>
    <w:basedOn w:val="Normal"/>
    <w:link w:val="CommentTextChar"/>
    <w:uiPriority w:val="99"/>
    <w:semiHidden/>
    <w:unhideWhenUsed/>
    <w:rsid w:val="00C933F2"/>
    <w:pPr>
      <w:spacing w:line="240" w:lineRule="auto"/>
    </w:pPr>
    <w:rPr>
      <w:sz w:val="20"/>
      <w:szCs w:val="20"/>
    </w:rPr>
  </w:style>
  <w:style w:type="character" w:customStyle="1" w:styleId="CommentTextChar">
    <w:name w:val="Comment Text Char"/>
    <w:basedOn w:val="DefaultParagraphFont"/>
    <w:link w:val="CommentText"/>
    <w:uiPriority w:val="99"/>
    <w:semiHidden/>
    <w:rsid w:val="00C933F2"/>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C933F2"/>
    <w:rPr>
      <w:b/>
      <w:bCs/>
    </w:rPr>
  </w:style>
  <w:style w:type="character" w:customStyle="1" w:styleId="CommentSubjectChar">
    <w:name w:val="Comment Subject Char"/>
    <w:basedOn w:val="CommentTextChar"/>
    <w:link w:val="CommentSubject"/>
    <w:uiPriority w:val="99"/>
    <w:semiHidden/>
    <w:rsid w:val="00C933F2"/>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7174517">
      <w:bodyDiv w:val="1"/>
      <w:marLeft w:val="0"/>
      <w:marRight w:val="0"/>
      <w:marTop w:val="0"/>
      <w:marBottom w:val="0"/>
      <w:divBdr>
        <w:top w:val="none" w:sz="0" w:space="0" w:color="auto"/>
        <w:left w:val="none" w:sz="0" w:space="0" w:color="auto"/>
        <w:bottom w:val="none" w:sz="0" w:space="0" w:color="auto"/>
        <w:right w:val="none" w:sz="0" w:space="0" w:color="auto"/>
      </w:divBdr>
    </w:div>
    <w:div w:id="904880015">
      <w:bodyDiv w:val="1"/>
      <w:marLeft w:val="0"/>
      <w:marRight w:val="0"/>
      <w:marTop w:val="0"/>
      <w:marBottom w:val="0"/>
      <w:divBdr>
        <w:top w:val="none" w:sz="0" w:space="0" w:color="auto"/>
        <w:left w:val="none" w:sz="0" w:space="0" w:color="auto"/>
        <w:bottom w:val="none" w:sz="0" w:space="0" w:color="auto"/>
        <w:right w:val="none" w:sz="0" w:space="0" w:color="auto"/>
      </w:divBdr>
    </w:div>
    <w:div w:id="1077171284">
      <w:bodyDiv w:val="1"/>
      <w:marLeft w:val="0"/>
      <w:marRight w:val="0"/>
      <w:marTop w:val="0"/>
      <w:marBottom w:val="0"/>
      <w:divBdr>
        <w:top w:val="none" w:sz="0" w:space="0" w:color="auto"/>
        <w:left w:val="none" w:sz="0" w:space="0" w:color="auto"/>
        <w:bottom w:val="none" w:sz="0" w:space="0" w:color="auto"/>
        <w:right w:val="none" w:sz="0" w:space="0" w:color="auto"/>
      </w:divBdr>
    </w:div>
    <w:div w:id="1217471134">
      <w:bodyDiv w:val="1"/>
      <w:marLeft w:val="0"/>
      <w:marRight w:val="0"/>
      <w:marTop w:val="0"/>
      <w:marBottom w:val="0"/>
      <w:divBdr>
        <w:top w:val="none" w:sz="0" w:space="0" w:color="auto"/>
        <w:left w:val="none" w:sz="0" w:space="0" w:color="auto"/>
        <w:bottom w:val="none" w:sz="0" w:space="0" w:color="auto"/>
        <w:right w:val="none" w:sz="0" w:space="0" w:color="auto"/>
      </w:divBdr>
    </w:div>
    <w:div w:id="1582064407">
      <w:bodyDiv w:val="1"/>
      <w:marLeft w:val="0"/>
      <w:marRight w:val="0"/>
      <w:marTop w:val="0"/>
      <w:marBottom w:val="0"/>
      <w:divBdr>
        <w:top w:val="none" w:sz="0" w:space="0" w:color="auto"/>
        <w:left w:val="none" w:sz="0" w:space="0" w:color="auto"/>
        <w:bottom w:val="none" w:sz="0" w:space="0" w:color="auto"/>
        <w:right w:val="none" w:sz="0" w:space="0" w:color="auto"/>
      </w:divBdr>
    </w:div>
    <w:div w:id="165926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nodejs.org/en/"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hyperlink" Target="https://angular.io" TargetMode="External"/><Relationship Id="rId17" Type="http://schemas.openxmlformats.org/officeDocument/2006/relationships/hyperlink" Target="http://valor-software.com/ng2-chart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hyperlink" Target="http://www.uml.org/"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hyperlink" Target="https://imi.pmf.kg.ac.rs/moodle/course/view.php?id=46"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www.mongodb.or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vana\AppData\Roaming\Microsoft\Templates\Tactical%20business%20marketing%20plan.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6.jpeg"/></Relationships>
</file>

<file path=word/theme/theme1.xml><?xml version="1.0" encoding="utf-8"?>
<a:theme xmlns:a="http://schemas.openxmlformats.org/drawingml/2006/main" name="Organic">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rganic">
      <a:majorFont>
        <a:latin typeface="Garamond"/>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2.xml><?xml version="1.0" encoding="utf-8"?>
<ds:datastoreItem xmlns:ds="http://schemas.openxmlformats.org/officeDocument/2006/customXml" ds:itemID="{F9957834-9C6D-48F0-B664-030012236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255</TotalTime>
  <Pages>32</Pages>
  <Words>4250</Words>
  <Characters>24231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СПЕЦИФИКАЦИЈА              СОФТВЕРСКИХ                     ЗАХТЕВА</vt:lpstr>
    </vt:vector>
  </TitlesOfParts>
  <Company/>
  <LinksUpToDate>false</LinksUpToDate>
  <CharactersWithSpaces>28425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СПЕЦИФИКАЦИЈА              СОФТВЕРСКИХ                     ЗАХТЕВА</dc:title>
  <dc:subject/>
  <dc:creator>Jovana</dc:creator>
  <cp:keywords/>
  <cp:lastModifiedBy>Boban</cp:lastModifiedBy>
  <cp:revision>33</cp:revision>
  <dcterms:created xsi:type="dcterms:W3CDTF">2017-04-22T17:07:00Z</dcterms:created>
  <dcterms:modified xsi:type="dcterms:W3CDTF">2017-05-08T20:43:00Z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